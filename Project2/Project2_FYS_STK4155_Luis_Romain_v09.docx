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29B8" w14:textId="09E4318F" w:rsidR="008006DA" w:rsidRPr="005518CF" w:rsidRDefault="005518CF" w:rsidP="0006251E">
      <w:pPr>
        <w:jc w:val="center"/>
        <w:rPr>
          <w:rFonts w:ascii="Arial" w:hAnsi="Arial" w:cs="Arial"/>
          <w:sz w:val="32"/>
          <w:szCs w:val="32"/>
        </w:rPr>
      </w:pPr>
      <w:r w:rsidRPr="005518CF">
        <w:rPr>
          <w:rFonts w:ascii="Arial" w:hAnsi="Arial" w:cs="Arial"/>
          <w:sz w:val="32"/>
          <w:szCs w:val="32"/>
        </w:rPr>
        <w:t>Univ</w:t>
      </w:r>
      <w:r>
        <w:rPr>
          <w:rFonts w:ascii="Arial" w:hAnsi="Arial" w:cs="Arial"/>
          <w:sz w:val="32"/>
          <w:szCs w:val="32"/>
        </w:rPr>
        <w:t>ersity of Oslo</w:t>
      </w:r>
    </w:p>
    <w:p w14:paraId="4DA2D41E" w14:textId="7AB05D69" w:rsidR="0006251E" w:rsidRPr="005518CF" w:rsidRDefault="0006251E" w:rsidP="0006251E">
      <w:pPr>
        <w:jc w:val="center"/>
        <w:rPr>
          <w:rFonts w:ascii="Arial" w:hAnsi="Arial" w:cs="Arial"/>
          <w:sz w:val="32"/>
          <w:szCs w:val="32"/>
        </w:rPr>
      </w:pPr>
    </w:p>
    <w:p w14:paraId="5AFC6F2B" w14:textId="21419F5D" w:rsidR="0006251E" w:rsidRPr="005518CF" w:rsidRDefault="0006251E" w:rsidP="0006251E">
      <w:pPr>
        <w:jc w:val="center"/>
        <w:rPr>
          <w:rFonts w:ascii="Arial" w:hAnsi="Arial" w:cs="Arial"/>
          <w:sz w:val="32"/>
          <w:szCs w:val="32"/>
        </w:rPr>
      </w:pPr>
    </w:p>
    <w:p w14:paraId="6D8B64FC" w14:textId="17AE0C37" w:rsidR="0006251E" w:rsidRPr="005518CF" w:rsidRDefault="0006251E" w:rsidP="0006251E">
      <w:pPr>
        <w:jc w:val="center"/>
        <w:rPr>
          <w:rFonts w:ascii="Arial" w:hAnsi="Arial" w:cs="Arial"/>
          <w:sz w:val="32"/>
          <w:szCs w:val="32"/>
        </w:rPr>
      </w:pPr>
    </w:p>
    <w:p w14:paraId="0B17466B" w14:textId="16F51F56" w:rsidR="0006251E" w:rsidRPr="005518CF" w:rsidRDefault="0006251E" w:rsidP="0006251E">
      <w:pPr>
        <w:jc w:val="center"/>
        <w:rPr>
          <w:rFonts w:ascii="Arial" w:hAnsi="Arial" w:cs="Arial"/>
          <w:sz w:val="32"/>
          <w:szCs w:val="32"/>
        </w:rPr>
      </w:pPr>
    </w:p>
    <w:p w14:paraId="54BFDD04" w14:textId="5F8EB3D3" w:rsidR="0006251E" w:rsidRPr="005518CF" w:rsidRDefault="0006251E" w:rsidP="0006251E">
      <w:pPr>
        <w:jc w:val="center"/>
        <w:rPr>
          <w:rFonts w:ascii="Arial" w:hAnsi="Arial" w:cs="Arial"/>
          <w:sz w:val="32"/>
          <w:szCs w:val="32"/>
        </w:rPr>
      </w:pPr>
    </w:p>
    <w:p w14:paraId="00958989" w14:textId="03CA051F" w:rsidR="0006251E" w:rsidRPr="005518CF" w:rsidRDefault="0006251E" w:rsidP="0006251E">
      <w:pPr>
        <w:jc w:val="center"/>
        <w:rPr>
          <w:rFonts w:ascii="Arial" w:hAnsi="Arial" w:cs="Arial"/>
          <w:sz w:val="32"/>
          <w:szCs w:val="32"/>
        </w:rPr>
      </w:pPr>
    </w:p>
    <w:p w14:paraId="78331A27" w14:textId="39DBB33F"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 xml:space="preserve">Project </w:t>
      </w:r>
      <w:r w:rsidR="000E6390">
        <w:rPr>
          <w:rFonts w:ascii="Arial" w:hAnsi="Arial" w:cs="Arial"/>
          <w:b/>
          <w:bCs/>
          <w:sz w:val="48"/>
          <w:szCs w:val="48"/>
        </w:rPr>
        <w:t>2</w:t>
      </w:r>
    </w:p>
    <w:p w14:paraId="002077A7" w14:textId="77777777" w:rsidR="0006251E" w:rsidRPr="005518CF" w:rsidRDefault="0006251E" w:rsidP="0006251E">
      <w:pPr>
        <w:jc w:val="center"/>
        <w:rPr>
          <w:rFonts w:ascii="Arial" w:hAnsi="Arial" w:cs="Arial"/>
          <w:b/>
          <w:bCs/>
          <w:sz w:val="48"/>
          <w:szCs w:val="48"/>
        </w:rPr>
      </w:pPr>
    </w:p>
    <w:p w14:paraId="0F8C4CA8" w14:textId="789AEFE5"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FYS-STK4155</w:t>
      </w:r>
    </w:p>
    <w:p w14:paraId="6AF2272A" w14:textId="66D571F6" w:rsidR="0006251E" w:rsidRPr="00961755" w:rsidRDefault="0006251E" w:rsidP="0006251E">
      <w:pPr>
        <w:jc w:val="center"/>
        <w:rPr>
          <w:rFonts w:ascii="Arial" w:hAnsi="Arial" w:cs="Arial"/>
          <w:sz w:val="48"/>
          <w:szCs w:val="48"/>
        </w:rPr>
      </w:pPr>
    </w:p>
    <w:p w14:paraId="2581E660" w14:textId="288FFEA7" w:rsidR="0006251E" w:rsidRPr="0006251E" w:rsidRDefault="0044069C" w:rsidP="0006251E">
      <w:pPr>
        <w:jc w:val="center"/>
        <w:rPr>
          <w:rFonts w:ascii="Arial" w:hAnsi="Arial" w:cs="Arial"/>
          <w:sz w:val="24"/>
          <w:szCs w:val="24"/>
        </w:rPr>
      </w:pPr>
      <w:r>
        <w:rPr>
          <w:rFonts w:ascii="Arial" w:hAnsi="Arial" w:cs="Arial"/>
          <w:sz w:val="24"/>
          <w:szCs w:val="24"/>
        </w:rPr>
        <w:t xml:space="preserve">José </w:t>
      </w:r>
      <w:r w:rsidR="0006251E" w:rsidRPr="0006251E">
        <w:rPr>
          <w:rFonts w:ascii="Arial" w:hAnsi="Arial" w:cs="Arial"/>
          <w:sz w:val="24"/>
          <w:szCs w:val="24"/>
        </w:rPr>
        <w:t>Luis Barreiro Tom</w:t>
      </w:r>
      <w:r w:rsidR="002D4C26" w:rsidRPr="002D4C26">
        <w:rPr>
          <w:rFonts w:ascii="Arial" w:hAnsi="Arial" w:cs="Arial"/>
          <w:sz w:val="24"/>
          <w:szCs w:val="24"/>
        </w:rPr>
        <w:t>é</w:t>
      </w:r>
    </w:p>
    <w:p w14:paraId="5F624588" w14:textId="2D4679A2" w:rsidR="0006251E" w:rsidRPr="0006251E" w:rsidRDefault="0006251E" w:rsidP="0006251E">
      <w:pPr>
        <w:jc w:val="center"/>
        <w:rPr>
          <w:rFonts w:ascii="Arial" w:hAnsi="Arial" w:cs="Arial"/>
          <w:sz w:val="24"/>
          <w:szCs w:val="24"/>
        </w:rPr>
      </w:pPr>
      <w:r w:rsidRPr="0006251E">
        <w:rPr>
          <w:rFonts w:ascii="Arial" w:hAnsi="Arial" w:cs="Arial"/>
          <w:sz w:val="24"/>
          <w:szCs w:val="24"/>
        </w:rPr>
        <w:t>Romain Corseri</w:t>
      </w:r>
    </w:p>
    <w:p w14:paraId="03B51060" w14:textId="5441E227" w:rsidR="0006251E" w:rsidRDefault="0006251E" w:rsidP="0006251E">
      <w:pPr>
        <w:jc w:val="center"/>
        <w:rPr>
          <w:rFonts w:ascii="Arial" w:hAnsi="Arial" w:cs="Arial"/>
          <w:i/>
          <w:iCs/>
          <w:sz w:val="24"/>
          <w:szCs w:val="24"/>
        </w:rPr>
      </w:pPr>
    </w:p>
    <w:p w14:paraId="7E8DE39B" w14:textId="2461B1AA" w:rsidR="0006251E" w:rsidRDefault="0006251E" w:rsidP="0006251E">
      <w:pPr>
        <w:jc w:val="center"/>
        <w:rPr>
          <w:rFonts w:ascii="Arial" w:hAnsi="Arial" w:cs="Arial"/>
          <w:i/>
          <w:iCs/>
          <w:sz w:val="24"/>
          <w:szCs w:val="24"/>
        </w:rPr>
      </w:pPr>
    </w:p>
    <w:p w14:paraId="52E98014" w14:textId="62E35761" w:rsidR="0006251E" w:rsidRDefault="0006251E" w:rsidP="0006251E">
      <w:pPr>
        <w:jc w:val="center"/>
        <w:rPr>
          <w:rFonts w:ascii="Arial" w:hAnsi="Arial" w:cs="Arial"/>
          <w:i/>
          <w:iCs/>
          <w:sz w:val="24"/>
          <w:szCs w:val="24"/>
        </w:rPr>
      </w:pPr>
    </w:p>
    <w:p w14:paraId="469C1574" w14:textId="6CEFEE96" w:rsidR="0006251E" w:rsidRDefault="0006251E" w:rsidP="0006251E">
      <w:pPr>
        <w:jc w:val="center"/>
        <w:rPr>
          <w:rFonts w:ascii="Arial" w:hAnsi="Arial" w:cs="Arial"/>
          <w:sz w:val="24"/>
          <w:szCs w:val="24"/>
        </w:rPr>
      </w:pPr>
    </w:p>
    <w:p w14:paraId="4BA0DC77" w14:textId="75369153" w:rsidR="0006251E" w:rsidRDefault="0006251E" w:rsidP="0006251E">
      <w:pPr>
        <w:jc w:val="center"/>
        <w:rPr>
          <w:rFonts w:ascii="Arial" w:hAnsi="Arial" w:cs="Arial"/>
          <w:sz w:val="24"/>
          <w:szCs w:val="24"/>
        </w:rPr>
      </w:pPr>
    </w:p>
    <w:p w14:paraId="49722406" w14:textId="3ADCD239" w:rsidR="0006251E" w:rsidRDefault="0006251E" w:rsidP="0006251E">
      <w:pPr>
        <w:jc w:val="center"/>
        <w:rPr>
          <w:rFonts w:ascii="Arial" w:hAnsi="Arial" w:cs="Arial"/>
          <w:sz w:val="24"/>
          <w:szCs w:val="24"/>
        </w:rPr>
      </w:pPr>
    </w:p>
    <w:p w14:paraId="44799898" w14:textId="07DFC86D" w:rsidR="0006251E" w:rsidRDefault="0006251E" w:rsidP="0006251E">
      <w:pPr>
        <w:jc w:val="center"/>
        <w:rPr>
          <w:rFonts w:ascii="Arial" w:hAnsi="Arial" w:cs="Arial"/>
          <w:sz w:val="24"/>
          <w:szCs w:val="24"/>
        </w:rPr>
      </w:pPr>
    </w:p>
    <w:p w14:paraId="2F18C2D5" w14:textId="63F738EC" w:rsidR="0006251E" w:rsidRDefault="0006251E" w:rsidP="0006251E">
      <w:pPr>
        <w:jc w:val="center"/>
        <w:rPr>
          <w:rFonts w:ascii="Arial" w:hAnsi="Arial" w:cs="Arial"/>
          <w:sz w:val="24"/>
          <w:szCs w:val="24"/>
        </w:rPr>
      </w:pPr>
    </w:p>
    <w:p w14:paraId="1E4FA3E2" w14:textId="704EC906" w:rsidR="0006251E" w:rsidRDefault="0006251E" w:rsidP="0006251E">
      <w:pPr>
        <w:jc w:val="center"/>
        <w:rPr>
          <w:rFonts w:ascii="Arial" w:hAnsi="Arial" w:cs="Arial"/>
          <w:sz w:val="24"/>
          <w:szCs w:val="24"/>
        </w:rPr>
      </w:pPr>
    </w:p>
    <w:p w14:paraId="1982E6AA" w14:textId="4DD7C86C" w:rsidR="0006251E" w:rsidRDefault="0006251E" w:rsidP="0006251E">
      <w:pPr>
        <w:jc w:val="center"/>
        <w:rPr>
          <w:rFonts w:ascii="Arial" w:hAnsi="Arial" w:cs="Arial"/>
          <w:sz w:val="24"/>
          <w:szCs w:val="24"/>
        </w:rPr>
      </w:pPr>
    </w:p>
    <w:p w14:paraId="4C95E775" w14:textId="33544BFE" w:rsidR="0006251E" w:rsidRDefault="00493712" w:rsidP="0006251E">
      <w:pPr>
        <w:jc w:val="center"/>
        <w:rPr>
          <w:rFonts w:ascii="Arial" w:hAnsi="Arial" w:cs="Arial"/>
          <w:sz w:val="24"/>
          <w:szCs w:val="24"/>
        </w:rPr>
      </w:pPr>
      <w:r>
        <w:rPr>
          <w:rFonts w:ascii="Arial" w:hAnsi="Arial" w:cs="Arial"/>
          <w:sz w:val="24"/>
          <w:szCs w:val="24"/>
        </w:rPr>
        <w:t>November</w:t>
      </w:r>
      <w:r w:rsidR="0006251E">
        <w:rPr>
          <w:rFonts w:ascii="Arial" w:hAnsi="Arial" w:cs="Arial"/>
          <w:sz w:val="24"/>
          <w:szCs w:val="24"/>
        </w:rPr>
        <w:t xml:space="preserve"> </w:t>
      </w:r>
      <w:r w:rsidR="000E6390">
        <w:rPr>
          <w:rFonts w:ascii="Arial" w:hAnsi="Arial" w:cs="Arial"/>
          <w:sz w:val="24"/>
          <w:szCs w:val="24"/>
        </w:rPr>
        <w:t>1</w:t>
      </w:r>
      <w:r w:rsidR="008566F1">
        <w:rPr>
          <w:rFonts w:ascii="Arial" w:hAnsi="Arial" w:cs="Arial"/>
          <w:sz w:val="24"/>
          <w:szCs w:val="24"/>
        </w:rPr>
        <w:t>8</w:t>
      </w:r>
      <w:r w:rsidR="00AD2094">
        <w:rPr>
          <w:rFonts w:ascii="Arial" w:hAnsi="Arial" w:cs="Arial"/>
          <w:sz w:val="24"/>
          <w:szCs w:val="24"/>
        </w:rPr>
        <w:t xml:space="preserve">, </w:t>
      </w:r>
      <w:r w:rsidR="0006251E">
        <w:rPr>
          <w:rFonts w:ascii="Arial" w:hAnsi="Arial" w:cs="Arial"/>
          <w:sz w:val="24"/>
          <w:szCs w:val="24"/>
        </w:rPr>
        <w:t>2022</w:t>
      </w:r>
      <w:r w:rsidR="0006251E">
        <w:rPr>
          <w:rFonts w:ascii="Arial" w:hAnsi="Arial" w:cs="Arial"/>
          <w:sz w:val="24"/>
          <w:szCs w:val="24"/>
        </w:rPr>
        <w:br w:type="page"/>
      </w:r>
    </w:p>
    <w:p w14:paraId="4734861A" w14:textId="7A6908FC" w:rsidR="00542B1C" w:rsidRPr="00A762B3" w:rsidRDefault="00787C3E" w:rsidP="00787C3E">
      <w:pPr>
        <w:rPr>
          <w:rFonts w:ascii="Arial" w:hAnsi="Arial" w:cs="Arial"/>
          <w:sz w:val="24"/>
          <w:szCs w:val="24"/>
          <w:u w:val="single"/>
        </w:rPr>
      </w:pPr>
      <w:r w:rsidRPr="00982AAE">
        <w:rPr>
          <w:rFonts w:ascii="Arial" w:hAnsi="Arial" w:cs="Arial"/>
          <w:sz w:val="24"/>
          <w:szCs w:val="24"/>
          <w:u w:val="single"/>
        </w:rPr>
        <w:lastRenderedPageBreak/>
        <w:t>Abstract:</w:t>
      </w:r>
    </w:p>
    <w:p w14:paraId="6E98B51B" w14:textId="0ED72CFE" w:rsidR="00787C3E" w:rsidRPr="00542B1C" w:rsidRDefault="00787C3E" w:rsidP="00787C3E">
      <w:pPr>
        <w:rPr>
          <w:rFonts w:ascii="Arial" w:hAnsi="Arial" w:cs="Arial"/>
          <w:sz w:val="24"/>
          <w:szCs w:val="24"/>
        </w:rPr>
      </w:pPr>
      <w:r w:rsidRPr="00542B1C">
        <w:rPr>
          <w:rFonts w:ascii="Arial" w:hAnsi="Arial" w:cs="Arial"/>
          <w:sz w:val="24"/>
          <w:szCs w:val="24"/>
        </w:rPr>
        <w:br w:type="page"/>
      </w:r>
    </w:p>
    <w:p w14:paraId="2FDA18B7" w14:textId="390F9738" w:rsidR="00931155" w:rsidRPr="00AF49F3" w:rsidRDefault="00787C3E" w:rsidP="00AF49F3">
      <w:pPr>
        <w:pStyle w:val="ListParagraph"/>
        <w:numPr>
          <w:ilvl w:val="0"/>
          <w:numId w:val="18"/>
        </w:numPr>
        <w:rPr>
          <w:rFonts w:ascii="Arial" w:hAnsi="Arial" w:cs="Arial"/>
          <w:sz w:val="24"/>
          <w:szCs w:val="24"/>
          <w:u w:val="single"/>
        </w:rPr>
      </w:pPr>
      <w:commentRangeStart w:id="0"/>
      <w:r w:rsidRPr="00AF49F3">
        <w:rPr>
          <w:rFonts w:ascii="Arial" w:hAnsi="Arial" w:cs="Arial"/>
          <w:sz w:val="24"/>
          <w:szCs w:val="24"/>
          <w:u w:val="single"/>
        </w:rPr>
        <w:lastRenderedPageBreak/>
        <w:t>Introduction</w:t>
      </w:r>
      <w:commentRangeEnd w:id="0"/>
      <w:r w:rsidR="003F0824">
        <w:rPr>
          <w:rStyle w:val="CommentReference"/>
        </w:rPr>
        <w:commentReference w:id="0"/>
      </w:r>
    </w:p>
    <w:p w14:paraId="129EED88" w14:textId="1CB81B2A" w:rsidR="00931155" w:rsidRPr="00931155" w:rsidRDefault="00C62E81" w:rsidP="00CF2F29">
      <w:pPr>
        <w:jc w:val="both"/>
        <w:rPr>
          <w:rFonts w:ascii="Arial" w:hAnsi="Arial" w:cs="Arial"/>
          <w:sz w:val="24"/>
          <w:szCs w:val="24"/>
        </w:rPr>
      </w:pPr>
      <w:moveToRangeStart w:id="1" w:author="Luis Barreiro" w:date="2022-11-16T20:46:00Z" w:name="move119523988"/>
      <w:commentRangeStart w:id="2"/>
      <w:moveTo w:id="3" w:author="Luis Barreiro" w:date="2022-11-16T20:46:00Z">
        <w:r w:rsidRPr="00931155">
          <w:rPr>
            <w:rFonts w:ascii="Arial" w:hAnsi="Arial" w:cs="Arial"/>
            <w:sz w:val="24"/>
            <w:szCs w:val="24"/>
          </w:rPr>
          <w:t xml:space="preserve">Deep learning methods aims to </w:t>
        </w:r>
        <w:commentRangeStart w:id="4"/>
        <w:r w:rsidRPr="00931155">
          <w:rPr>
            <w:rFonts w:ascii="Arial" w:hAnsi="Arial" w:cs="Arial"/>
            <w:sz w:val="24"/>
            <w:szCs w:val="24"/>
          </w:rPr>
          <w:t xml:space="preserve">extract linear combination </w:t>
        </w:r>
        <w:commentRangeEnd w:id="4"/>
        <w:r>
          <w:rPr>
            <w:rStyle w:val="CommentReference"/>
          </w:rPr>
          <w:commentReference w:id="4"/>
        </w:r>
        <w:r w:rsidRPr="00931155">
          <w:rPr>
            <w:rFonts w:ascii="Arial" w:hAnsi="Arial" w:cs="Arial"/>
            <w:sz w:val="24"/>
            <w:szCs w:val="24"/>
          </w:rPr>
          <w:t>of the inputs and model the target as a nonlinear function of them. Neural networks have become a popular method to solve problems within the supervised learning framework, with widespread applications in many fields</w:t>
        </w:r>
      </w:moveTo>
      <w:ins w:id="5" w:author="Luis Barreiro" w:date="2022-11-16T20:47:00Z">
        <w:r>
          <w:rPr>
            <w:rFonts w:ascii="Arial" w:hAnsi="Arial" w:cs="Arial"/>
            <w:sz w:val="24"/>
            <w:szCs w:val="24"/>
          </w:rPr>
          <w:t xml:space="preserve">: from </w:t>
        </w:r>
      </w:ins>
      <w:ins w:id="6" w:author="Luis Barreiro" w:date="2022-11-16T20:48:00Z">
        <w:r>
          <w:rPr>
            <w:rFonts w:ascii="Arial" w:hAnsi="Arial" w:cs="Arial"/>
            <w:sz w:val="24"/>
            <w:szCs w:val="24"/>
          </w:rPr>
          <w:t xml:space="preserve">image </w:t>
        </w:r>
      </w:ins>
      <w:ins w:id="7" w:author="Luis Barreiro" w:date="2022-11-16T20:49:00Z">
        <w:r>
          <w:rPr>
            <w:rFonts w:ascii="Arial" w:hAnsi="Arial" w:cs="Arial"/>
            <w:sz w:val="24"/>
            <w:szCs w:val="24"/>
          </w:rPr>
          <w:t>classification</w:t>
        </w:r>
      </w:ins>
      <w:ins w:id="8" w:author="Luis Barreiro" w:date="2022-11-16T20:50:00Z">
        <w:r>
          <w:rPr>
            <w:rFonts w:ascii="Arial" w:hAnsi="Arial" w:cs="Arial"/>
            <w:sz w:val="24"/>
            <w:szCs w:val="24"/>
          </w:rPr>
          <w:t xml:space="preserve"> to speech recognition or medical diagnosis. </w:t>
        </w:r>
      </w:ins>
      <w:moveTo w:id="9" w:author="Luis Barreiro" w:date="2022-11-16T20:46:00Z">
        <w:del w:id="10" w:author="Luis Barreiro" w:date="2022-11-16T20:47:00Z">
          <w:r w:rsidRPr="00931155" w:rsidDel="00C62E81">
            <w:rPr>
              <w:rFonts w:ascii="Arial" w:hAnsi="Arial" w:cs="Arial"/>
              <w:sz w:val="24"/>
              <w:szCs w:val="24"/>
            </w:rPr>
            <w:delText xml:space="preserve">. </w:delText>
          </w:r>
          <w:commentRangeEnd w:id="2"/>
          <w:r w:rsidDel="00C62E81">
            <w:rPr>
              <w:rStyle w:val="CommentReference"/>
            </w:rPr>
            <w:commentReference w:id="2"/>
          </w:r>
        </w:del>
      </w:moveTo>
      <w:moveToRangeEnd w:id="1"/>
      <w:commentRangeStart w:id="11"/>
      <w:r w:rsidR="00931155" w:rsidRPr="00931155">
        <w:rPr>
          <w:rFonts w:ascii="Arial" w:hAnsi="Arial" w:cs="Arial"/>
          <w:sz w:val="24"/>
          <w:szCs w:val="24"/>
        </w:rPr>
        <w:t>Simple</w:t>
      </w:r>
      <w:ins w:id="12" w:author="Luis Barreiro" w:date="2022-11-16T20:51:00Z">
        <w:r>
          <w:rPr>
            <w:rFonts w:ascii="Arial" w:hAnsi="Arial" w:cs="Arial"/>
            <w:sz w:val="24"/>
            <w:szCs w:val="24"/>
          </w:rPr>
          <w:t>r</w:t>
        </w:r>
      </w:ins>
      <w:r w:rsidR="00931155" w:rsidRPr="00931155">
        <w:rPr>
          <w:rFonts w:ascii="Arial" w:hAnsi="Arial" w:cs="Arial"/>
          <w:sz w:val="24"/>
          <w:szCs w:val="24"/>
        </w:rPr>
        <w:t xml:space="preserve"> models for regression </w:t>
      </w:r>
      <w:del w:id="13" w:author="Luis Barreiro" w:date="2022-11-16T20:51:00Z">
        <w:r w:rsidR="00931155" w:rsidRPr="00931155" w:rsidDel="00C62E81">
          <w:rPr>
            <w:rFonts w:ascii="Arial" w:hAnsi="Arial" w:cs="Arial"/>
            <w:sz w:val="24"/>
            <w:szCs w:val="24"/>
          </w:rPr>
          <w:delText xml:space="preserve">(like those used in Project 1: Ordinary-Least-Squares (OLS), Ridge and Lasso); </w:delText>
        </w:r>
      </w:del>
      <w:r w:rsidR="00931155" w:rsidRPr="00931155">
        <w:rPr>
          <w:rFonts w:ascii="Arial" w:hAnsi="Arial" w:cs="Arial"/>
          <w:sz w:val="24"/>
          <w:szCs w:val="24"/>
        </w:rPr>
        <w:t>or classification can perform well in many cases</w:t>
      </w:r>
      <w:del w:id="14" w:author="Luis Barreiro" w:date="2022-11-16T20:51:00Z">
        <w:r w:rsidR="00931155" w:rsidRPr="00931155" w:rsidDel="00C62E81">
          <w:rPr>
            <w:rFonts w:ascii="Arial" w:hAnsi="Arial" w:cs="Arial"/>
            <w:sz w:val="24"/>
            <w:szCs w:val="24"/>
          </w:rPr>
          <w:delText xml:space="preserve"> where the target can be expressed as a linear combination of those functions</w:delText>
        </w:r>
      </w:del>
      <w:r w:rsidR="00931155" w:rsidRPr="00931155">
        <w:rPr>
          <w:rFonts w:ascii="Arial" w:hAnsi="Arial" w:cs="Arial"/>
          <w:sz w:val="24"/>
          <w:szCs w:val="24"/>
        </w:rPr>
        <w:t>. But their applicability is limited when the target behaves in a nonlinear way</w:t>
      </w:r>
      <w:commentRangeEnd w:id="11"/>
      <w:r w:rsidR="00AF49F3">
        <w:rPr>
          <w:rStyle w:val="CommentReference"/>
        </w:rPr>
        <w:commentReference w:id="11"/>
      </w:r>
      <w:r w:rsidR="00931155" w:rsidRPr="00931155">
        <w:rPr>
          <w:rFonts w:ascii="Arial" w:hAnsi="Arial" w:cs="Arial"/>
          <w:sz w:val="24"/>
          <w:szCs w:val="24"/>
        </w:rPr>
        <w:t xml:space="preserve">. </w:t>
      </w:r>
      <w:moveFromRangeStart w:id="15" w:author="Luis Barreiro" w:date="2022-11-16T20:46:00Z" w:name="move119523988"/>
      <w:commentRangeStart w:id="16"/>
      <w:moveFrom w:id="17" w:author="Luis Barreiro" w:date="2022-11-16T20:46:00Z">
        <w:r w:rsidR="00931155" w:rsidRPr="00931155" w:rsidDel="00C62E81">
          <w:rPr>
            <w:rFonts w:ascii="Arial" w:hAnsi="Arial" w:cs="Arial"/>
            <w:sz w:val="24"/>
            <w:szCs w:val="24"/>
          </w:rPr>
          <w:t xml:space="preserve">Deep learning methods aims to </w:t>
        </w:r>
        <w:commentRangeStart w:id="18"/>
        <w:r w:rsidR="00931155" w:rsidRPr="00931155" w:rsidDel="00C62E81">
          <w:rPr>
            <w:rFonts w:ascii="Arial" w:hAnsi="Arial" w:cs="Arial"/>
            <w:sz w:val="24"/>
            <w:szCs w:val="24"/>
          </w:rPr>
          <w:t xml:space="preserve">extract linear combination </w:t>
        </w:r>
        <w:commentRangeEnd w:id="18"/>
        <w:r w:rsidR="00AF49F3" w:rsidDel="00C62E81">
          <w:rPr>
            <w:rStyle w:val="CommentReference"/>
          </w:rPr>
          <w:commentReference w:id="18"/>
        </w:r>
        <w:r w:rsidR="00931155" w:rsidRPr="00931155" w:rsidDel="00C62E81">
          <w:rPr>
            <w:rFonts w:ascii="Arial" w:hAnsi="Arial" w:cs="Arial"/>
            <w:sz w:val="24"/>
            <w:szCs w:val="24"/>
          </w:rPr>
          <w:t xml:space="preserve">of the inputs and model the target as a nonlinear function of them. Neural networks have become a popular method to solve problems within the supervised learning framework, with widespread applications in many fields. </w:t>
        </w:r>
        <w:commentRangeEnd w:id="16"/>
        <w:r w:rsidR="00AF49F3" w:rsidDel="00C62E81">
          <w:rPr>
            <w:rStyle w:val="CommentReference"/>
          </w:rPr>
          <w:commentReference w:id="16"/>
        </w:r>
      </w:moveFrom>
      <w:moveFromRangeEnd w:id="15"/>
    </w:p>
    <w:p w14:paraId="5C0B2CFB" w14:textId="4078E711" w:rsidR="00C62E81" w:rsidRDefault="00A10517" w:rsidP="00CF2F29">
      <w:pPr>
        <w:jc w:val="both"/>
        <w:rPr>
          <w:ins w:id="19" w:author="Luis Barreiro" w:date="2022-11-16T20:54:00Z"/>
          <w:rFonts w:ascii="Arial" w:hAnsi="Arial" w:cs="Arial"/>
          <w:sz w:val="24"/>
          <w:szCs w:val="24"/>
        </w:rPr>
      </w:pPr>
      <w:ins w:id="20" w:author="Luis Barreiro" w:date="2022-11-16T21:11:00Z">
        <w:r>
          <w:rPr>
            <w:rFonts w:ascii="Arial" w:hAnsi="Arial" w:cs="Arial"/>
            <w:sz w:val="24"/>
            <w:szCs w:val="24"/>
          </w:rPr>
          <w:t>The</w:t>
        </w:r>
      </w:ins>
      <w:ins w:id="21" w:author="Luis Barreiro" w:date="2022-11-16T21:10:00Z">
        <w:r>
          <w:rPr>
            <w:rFonts w:ascii="Arial" w:hAnsi="Arial" w:cs="Arial"/>
            <w:sz w:val="24"/>
            <w:szCs w:val="24"/>
          </w:rPr>
          <w:t xml:space="preserve"> Universal appro</w:t>
        </w:r>
      </w:ins>
      <w:ins w:id="22" w:author="Luis Barreiro" w:date="2022-11-16T21:11:00Z">
        <w:r>
          <w:rPr>
            <w:rFonts w:ascii="Arial" w:hAnsi="Arial" w:cs="Arial"/>
            <w:sz w:val="24"/>
            <w:szCs w:val="24"/>
          </w:rPr>
          <w:t>ximation theorem states that a feed-forward neural network with one hidden layer can approximate a continuous function</w:t>
        </w:r>
      </w:ins>
      <w:ins w:id="23" w:author="Luis Barreiro" w:date="2022-11-16T21:13:00Z">
        <w:r>
          <w:rPr>
            <w:rFonts w:ascii="Arial" w:hAnsi="Arial" w:cs="Arial"/>
            <w:sz w:val="24"/>
            <w:szCs w:val="24"/>
          </w:rPr>
          <w:t>.</w:t>
        </w:r>
      </w:ins>
      <w:ins w:id="24" w:author="Luis Barreiro" w:date="2022-11-16T21:11:00Z">
        <w:r>
          <w:rPr>
            <w:rFonts w:ascii="Arial" w:hAnsi="Arial" w:cs="Arial"/>
            <w:sz w:val="24"/>
            <w:szCs w:val="24"/>
          </w:rPr>
          <w:t xml:space="preserve"> </w:t>
        </w:r>
      </w:ins>
      <w:ins w:id="25" w:author="Luis Barreiro" w:date="2022-11-16T20:44:00Z">
        <w:r w:rsidR="00D93CB9">
          <w:rPr>
            <w:rFonts w:ascii="Arial" w:hAnsi="Arial" w:cs="Arial"/>
            <w:sz w:val="24"/>
            <w:szCs w:val="24"/>
          </w:rPr>
          <w:t>The aim of</w:t>
        </w:r>
      </w:ins>
      <w:del w:id="26" w:author="Luis Barreiro" w:date="2022-11-16T20:44:00Z">
        <w:r w:rsidR="00931155" w:rsidRPr="00931155" w:rsidDel="00D93CB9">
          <w:rPr>
            <w:rFonts w:ascii="Arial" w:hAnsi="Arial" w:cs="Arial"/>
            <w:sz w:val="24"/>
            <w:szCs w:val="24"/>
          </w:rPr>
          <w:delText>In</w:delText>
        </w:r>
      </w:del>
      <w:r w:rsidR="00931155" w:rsidRPr="00931155">
        <w:rPr>
          <w:rFonts w:ascii="Arial" w:hAnsi="Arial" w:cs="Arial"/>
          <w:sz w:val="24"/>
          <w:szCs w:val="24"/>
        </w:rPr>
        <w:t xml:space="preserve"> this project</w:t>
      </w:r>
      <w:ins w:id="27" w:author="Luis Barreiro" w:date="2022-11-16T20:52:00Z">
        <w:r w:rsidR="00C62E81">
          <w:rPr>
            <w:rFonts w:ascii="Arial" w:hAnsi="Arial" w:cs="Arial"/>
            <w:sz w:val="24"/>
            <w:szCs w:val="24"/>
          </w:rPr>
          <w:t xml:space="preserve"> is to</w:t>
        </w:r>
      </w:ins>
      <w:del w:id="28" w:author="Luis Barreiro" w:date="2022-11-16T20:52:00Z">
        <w:r w:rsidR="00931155" w:rsidRPr="00931155" w:rsidDel="00C62E81">
          <w:rPr>
            <w:rFonts w:ascii="Arial" w:hAnsi="Arial" w:cs="Arial"/>
            <w:sz w:val="24"/>
            <w:szCs w:val="24"/>
          </w:rPr>
          <w:delText>, we</w:delText>
        </w:r>
      </w:del>
      <w:r w:rsidR="00931155" w:rsidRPr="00931155">
        <w:rPr>
          <w:rFonts w:ascii="Arial" w:hAnsi="Arial" w:cs="Arial"/>
          <w:sz w:val="24"/>
          <w:szCs w:val="24"/>
        </w:rPr>
        <w:t xml:space="preserve"> assess the performance of a Feed Forward Neural Network for</w:t>
      </w:r>
      <w:ins w:id="29" w:author="Luis Barreiro" w:date="2022-11-16T21:13:00Z">
        <w:r>
          <w:rPr>
            <w:rFonts w:ascii="Arial" w:hAnsi="Arial" w:cs="Arial"/>
            <w:sz w:val="24"/>
            <w:szCs w:val="24"/>
          </w:rPr>
          <w:t xml:space="preserve"> estimations</w:t>
        </w:r>
      </w:ins>
      <w:r w:rsidR="00931155" w:rsidRPr="00931155">
        <w:rPr>
          <w:rFonts w:ascii="Arial" w:hAnsi="Arial" w:cs="Arial"/>
          <w:sz w:val="24"/>
          <w:szCs w:val="24"/>
        </w:rPr>
        <w:t xml:space="preserve"> both </w:t>
      </w:r>
      <w:ins w:id="30" w:author="Luis Barreiro" w:date="2022-11-16T21:14:00Z">
        <w:r>
          <w:rPr>
            <w:rFonts w:ascii="Arial" w:hAnsi="Arial" w:cs="Arial"/>
            <w:sz w:val="24"/>
            <w:szCs w:val="24"/>
          </w:rPr>
          <w:t xml:space="preserve">in </w:t>
        </w:r>
      </w:ins>
      <w:r w:rsidR="00931155" w:rsidRPr="00931155">
        <w:rPr>
          <w:rFonts w:ascii="Arial" w:hAnsi="Arial" w:cs="Arial"/>
          <w:sz w:val="24"/>
          <w:szCs w:val="24"/>
        </w:rPr>
        <w:t xml:space="preserve">regression and classification problems, as an extension of the work done in Project 1. </w:t>
      </w:r>
    </w:p>
    <w:p w14:paraId="2EEB1FBA" w14:textId="709D433A" w:rsidR="00781F44" w:rsidRPr="00931155" w:rsidRDefault="00931155" w:rsidP="00CF2F29">
      <w:pPr>
        <w:jc w:val="both"/>
        <w:rPr>
          <w:rFonts w:ascii="Arial" w:hAnsi="Arial" w:cs="Arial"/>
          <w:sz w:val="24"/>
          <w:szCs w:val="24"/>
        </w:rPr>
      </w:pPr>
      <w:del w:id="31" w:author="Luis Barreiro" w:date="2022-11-16T20:55:00Z">
        <w:r w:rsidRPr="00931155" w:rsidDel="00C62E81">
          <w:rPr>
            <w:rFonts w:ascii="Arial" w:hAnsi="Arial" w:cs="Arial"/>
            <w:sz w:val="24"/>
            <w:szCs w:val="24"/>
          </w:rPr>
          <w:delText>First</w:delText>
        </w:r>
      </w:del>
      <w:ins w:id="32" w:author="Luis Barreiro" w:date="2022-11-16T20:55:00Z">
        <w:r w:rsidR="00C62E81">
          <w:rPr>
            <w:rFonts w:ascii="Arial" w:hAnsi="Arial" w:cs="Arial"/>
            <w:sz w:val="24"/>
            <w:szCs w:val="24"/>
          </w:rPr>
          <w:t>In the first part of this project</w:t>
        </w:r>
      </w:ins>
      <w:r w:rsidRPr="00931155">
        <w:rPr>
          <w:rFonts w:ascii="Arial" w:hAnsi="Arial" w:cs="Arial"/>
          <w:sz w:val="24"/>
          <w:szCs w:val="24"/>
        </w:rPr>
        <w:t xml:space="preserve">, </w:t>
      </w:r>
      <w:r w:rsidR="00664A5D">
        <w:rPr>
          <w:rFonts w:ascii="Arial" w:hAnsi="Arial" w:cs="Arial"/>
          <w:sz w:val="24"/>
          <w:szCs w:val="24"/>
        </w:rPr>
        <w:t>we i</w:t>
      </w:r>
      <w:r w:rsidR="00664A5D" w:rsidRPr="00664A5D">
        <w:rPr>
          <w:rFonts w:ascii="Arial" w:hAnsi="Arial" w:cs="Arial"/>
          <w:sz w:val="24"/>
          <w:szCs w:val="24"/>
        </w:rPr>
        <w:t xml:space="preserve">mplement and tests various </w:t>
      </w:r>
      <w:r w:rsidR="006A6E94">
        <w:rPr>
          <w:rFonts w:ascii="Arial" w:hAnsi="Arial" w:cs="Arial"/>
          <w:sz w:val="24"/>
          <w:szCs w:val="24"/>
        </w:rPr>
        <w:t>optimization</w:t>
      </w:r>
      <w:r w:rsidR="00664A5D" w:rsidRPr="00664A5D">
        <w:rPr>
          <w:rFonts w:ascii="Arial" w:hAnsi="Arial" w:cs="Arial"/>
          <w:sz w:val="24"/>
          <w:szCs w:val="24"/>
        </w:rPr>
        <w:t xml:space="preserve"> techniques</w:t>
      </w:r>
      <w:r w:rsidR="006A6E94">
        <w:rPr>
          <w:rFonts w:ascii="Arial" w:hAnsi="Arial" w:cs="Arial"/>
          <w:sz w:val="24"/>
          <w:szCs w:val="24"/>
        </w:rPr>
        <w:t xml:space="preserve"> using a simple polynomial function</w:t>
      </w:r>
      <w:r w:rsidR="00664A5D">
        <w:rPr>
          <w:rFonts w:ascii="Arial" w:hAnsi="Arial" w:cs="Arial"/>
          <w:sz w:val="24"/>
          <w:szCs w:val="24"/>
        </w:rPr>
        <w:t xml:space="preserve">. Then </w:t>
      </w:r>
      <w:r w:rsidRPr="00931155">
        <w:rPr>
          <w:rFonts w:ascii="Arial" w:hAnsi="Arial" w:cs="Arial"/>
          <w:sz w:val="24"/>
          <w:szCs w:val="24"/>
        </w:rPr>
        <w:t xml:space="preserve">we use </w:t>
      </w:r>
      <w:r w:rsidR="00AF49F3">
        <w:rPr>
          <w:rFonts w:ascii="Arial" w:hAnsi="Arial" w:cs="Arial"/>
          <w:sz w:val="24"/>
          <w:szCs w:val="24"/>
        </w:rPr>
        <w:t xml:space="preserve">a </w:t>
      </w:r>
      <w:r w:rsidRPr="00931155">
        <w:rPr>
          <w:rFonts w:ascii="Arial" w:hAnsi="Arial" w:cs="Arial"/>
          <w:sz w:val="24"/>
          <w:szCs w:val="24"/>
        </w:rPr>
        <w:t xml:space="preserve">synthetic dataset generated by the Franke Function </w:t>
      </w:r>
      <w:commentRangeStart w:id="33"/>
      <w:commentRangeStart w:id="34"/>
      <w:r w:rsidRPr="00931155">
        <w:rPr>
          <w:rFonts w:ascii="Arial" w:hAnsi="Arial" w:cs="Arial"/>
          <w:sz w:val="24"/>
          <w:szCs w:val="24"/>
        </w:rPr>
        <w:t>(Franke, 1979</w:t>
      </w:r>
      <w:commentRangeEnd w:id="33"/>
      <w:r w:rsidR="00AF49F3">
        <w:rPr>
          <w:rStyle w:val="CommentReference"/>
        </w:rPr>
        <w:commentReference w:id="33"/>
      </w:r>
      <w:commentRangeEnd w:id="34"/>
      <w:r w:rsidR="00A0646C">
        <w:rPr>
          <w:rStyle w:val="CommentReference"/>
        </w:rPr>
        <w:commentReference w:id="34"/>
      </w:r>
      <w:r w:rsidRPr="00931155">
        <w:rPr>
          <w:rFonts w:ascii="Arial" w:hAnsi="Arial" w:cs="Arial"/>
          <w:sz w:val="24"/>
          <w:szCs w:val="24"/>
        </w:rPr>
        <w:t xml:space="preserve">) to assess the performance </w:t>
      </w:r>
      <w:r w:rsidR="00664A5D">
        <w:rPr>
          <w:rFonts w:ascii="Arial" w:hAnsi="Arial" w:cs="Arial"/>
          <w:sz w:val="24"/>
          <w:szCs w:val="24"/>
        </w:rPr>
        <w:t xml:space="preserve">of a neural network </w:t>
      </w:r>
      <w:r w:rsidRPr="00931155">
        <w:rPr>
          <w:rFonts w:ascii="Arial" w:hAnsi="Arial" w:cs="Arial"/>
          <w:sz w:val="24"/>
          <w:szCs w:val="24"/>
        </w:rPr>
        <w:t xml:space="preserve">on regression. In </w:t>
      </w:r>
      <w:commentRangeStart w:id="35"/>
      <w:r w:rsidRPr="00931155">
        <w:rPr>
          <w:rFonts w:ascii="Arial" w:hAnsi="Arial" w:cs="Arial"/>
          <w:sz w:val="24"/>
          <w:szCs w:val="24"/>
        </w:rPr>
        <w:t xml:space="preserve">the </w:t>
      </w:r>
      <w:r w:rsidR="00664A5D">
        <w:rPr>
          <w:rFonts w:ascii="Arial" w:hAnsi="Arial" w:cs="Arial"/>
          <w:sz w:val="24"/>
          <w:szCs w:val="24"/>
        </w:rPr>
        <w:t>last</w:t>
      </w:r>
      <w:r w:rsidRPr="00931155">
        <w:rPr>
          <w:rFonts w:ascii="Arial" w:hAnsi="Arial" w:cs="Arial"/>
          <w:sz w:val="24"/>
          <w:szCs w:val="24"/>
        </w:rPr>
        <w:t xml:space="preserve"> part</w:t>
      </w:r>
      <w:commentRangeEnd w:id="35"/>
      <w:r w:rsidR="00AF49F3">
        <w:rPr>
          <w:rStyle w:val="CommentReference"/>
        </w:rPr>
        <w:commentReference w:id="35"/>
      </w:r>
      <w:r w:rsidRPr="00931155">
        <w:rPr>
          <w:rFonts w:ascii="Arial" w:hAnsi="Arial" w:cs="Arial"/>
          <w:sz w:val="24"/>
          <w:szCs w:val="24"/>
        </w:rPr>
        <w:t xml:space="preserve">, we use the Wisconsin Breast Cancer dataset to assess a classification problem. </w:t>
      </w:r>
      <w:ins w:id="36" w:author="Luis Barreiro" w:date="2022-11-16T21:05:00Z">
        <w:r w:rsidR="007F14D5">
          <w:rPr>
            <w:rFonts w:ascii="Arial" w:hAnsi="Arial" w:cs="Arial"/>
            <w:sz w:val="24"/>
            <w:szCs w:val="24"/>
          </w:rPr>
          <w:t xml:space="preserve">Here we also compare the results from the Neural Network </w:t>
        </w:r>
        <w:r w:rsidR="00A10517">
          <w:rPr>
            <w:rFonts w:ascii="Arial" w:hAnsi="Arial" w:cs="Arial"/>
            <w:sz w:val="24"/>
            <w:szCs w:val="24"/>
          </w:rPr>
          <w:t xml:space="preserve">with Logistic Regression. </w:t>
        </w:r>
      </w:ins>
      <w:r w:rsidRPr="00931155">
        <w:rPr>
          <w:rFonts w:ascii="Arial" w:hAnsi="Arial" w:cs="Arial"/>
          <w:sz w:val="24"/>
          <w:szCs w:val="24"/>
        </w:rPr>
        <w:t xml:space="preserve">The structure of the Neural Network remains the same for </w:t>
      </w:r>
      <w:r w:rsidR="006A6E94">
        <w:rPr>
          <w:rFonts w:ascii="Arial" w:hAnsi="Arial" w:cs="Arial"/>
          <w:sz w:val="24"/>
          <w:szCs w:val="24"/>
        </w:rPr>
        <w:t>regression and classification</w:t>
      </w:r>
      <w:r w:rsidRPr="00931155">
        <w:rPr>
          <w:rFonts w:ascii="Arial" w:hAnsi="Arial" w:cs="Arial"/>
          <w:sz w:val="24"/>
          <w:szCs w:val="24"/>
        </w:rPr>
        <w:t xml:space="preserve">, just changes in the chosen activation functions are needed. Different activation functions are </w:t>
      </w:r>
      <w:ins w:id="37" w:author="Luis Barreiro" w:date="2022-11-16T20:53:00Z">
        <w:r w:rsidR="00C62E81">
          <w:rPr>
            <w:rFonts w:ascii="Arial" w:hAnsi="Arial" w:cs="Arial"/>
            <w:sz w:val="24"/>
            <w:szCs w:val="24"/>
          </w:rPr>
          <w:t xml:space="preserve">also </w:t>
        </w:r>
      </w:ins>
      <w:r w:rsidRPr="00931155">
        <w:rPr>
          <w:rFonts w:ascii="Arial" w:hAnsi="Arial" w:cs="Arial"/>
          <w:sz w:val="24"/>
          <w:szCs w:val="24"/>
        </w:rPr>
        <w:t>discussed and tested in both parts</w:t>
      </w:r>
      <w:r w:rsidR="006A6E94">
        <w:rPr>
          <w:rFonts w:ascii="Arial" w:hAnsi="Arial" w:cs="Arial"/>
          <w:sz w:val="24"/>
          <w:szCs w:val="24"/>
        </w:rPr>
        <w:t>.</w:t>
      </w:r>
    </w:p>
    <w:p w14:paraId="2794732D" w14:textId="3AFC7F5C" w:rsidR="00AD084C" w:rsidRPr="00AF49F3" w:rsidRDefault="00787C3E" w:rsidP="008C5F6D">
      <w:pPr>
        <w:pStyle w:val="ListParagraph"/>
        <w:numPr>
          <w:ilvl w:val="0"/>
          <w:numId w:val="18"/>
        </w:numPr>
        <w:ind w:left="714" w:hanging="357"/>
        <w:contextualSpacing w:val="0"/>
        <w:rPr>
          <w:rFonts w:ascii="Arial" w:hAnsi="Arial" w:cs="Arial"/>
          <w:sz w:val="24"/>
          <w:szCs w:val="24"/>
          <w:u w:val="single"/>
        </w:rPr>
        <w:pPrChange w:id="38" w:author="Luis Barreiro" w:date="2022-11-16T20:20:00Z">
          <w:pPr>
            <w:pStyle w:val="ListParagraph"/>
            <w:numPr>
              <w:numId w:val="18"/>
            </w:numPr>
            <w:ind w:hanging="360"/>
          </w:pPr>
        </w:pPrChange>
      </w:pPr>
      <w:r w:rsidRPr="00AF49F3">
        <w:rPr>
          <w:rFonts w:ascii="Arial" w:hAnsi="Arial" w:cs="Arial"/>
          <w:sz w:val="24"/>
          <w:szCs w:val="24"/>
          <w:u w:val="single"/>
        </w:rPr>
        <w:t>Data and Methods</w:t>
      </w:r>
    </w:p>
    <w:p w14:paraId="645A5A29" w14:textId="27D2D285" w:rsidR="003A3915" w:rsidRPr="002017E8" w:rsidRDefault="00787C3E" w:rsidP="008C5F6D">
      <w:pPr>
        <w:pStyle w:val="ListParagraph"/>
        <w:numPr>
          <w:ilvl w:val="1"/>
          <w:numId w:val="21"/>
        </w:numPr>
        <w:contextualSpacing w:val="0"/>
        <w:rPr>
          <w:rFonts w:ascii="Arial" w:hAnsi="Arial" w:cs="Arial"/>
          <w:sz w:val="24"/>
          <w:szCs w:val="24"/>
          <w:u w:val="single"/>
        </w:rPr>
        <w:pPrChange w:id="39" w:author="Luis Barreiro" w:date="2022-11-16T20:20:00Z">
          <w:pPr>
            <w:pStyle w:val="ListParagraph"/>
            <w:numPr>
              <w:ilvl w:val="1"/>
              <w:numId w:val="21"/>
            </w:numPr>
            <w:ind w:hanging="720"/>
          </w:pPr>
        </w:pPrChange>
      </w:pPr>
      <w:r w:rsidRPr="002017E8">
        <w:rPr>
          <w:rFonts w:ascii="Arial" w:hAnsi="Arial" w:cs="Arial"/>
          <w:sz w:val="24"/>
          <w:szCs w:val="24"/>
          <w:u w:val="single"/>
        </w:rPr>
        <w:t>Theory</w:t>
      </w:r>
    </w:p>
    <w:p w14:paraId="188C363A" w14:textId="337A7D40" w:rsidR="00CF2F29" w:rsidRPr="00CF2F29" w:rsidDel="008C5F6D" w:rsidRDefault="00CF2F29" w:rsidP="00CF2F29">
      <w:pPr>
        <w:jc w:val="both"/>
        <w:rPr>
          <w:del w:id="40" w:author="Luis Barreiro" w:date="2022-11-16T20:20:00Z"/>
          <w:rFonts w:ascii="Arial" w:hAnsi="Arial" w:cs="Arial"/>
          <w:sz w:val="24"/>
          <w:szCs w:val="24"/>
        </w:rPr>
      </w:pPr>
      <w:commentRangeStart w:id="41"/>
      <w:del w:id="42" w:author="Luis Barreiro" w:date="2022-11-16T20:20:00Z">
        <w:r w:rsidRPr="00CF2F29" w:rsidDel="008C5F6D">
          <w:rPr>
            <w:rFonts w:ascii="Arial" w:hAnsi="Arial" w:cs="Arial"/>
            <w:sz w:val="24"/>
            <w:szCs w:val="24"/>
          </w:rPr>
          <w:delText xml:space="preserve">In this work, we use classification and regression techniques by developing a feed-forward Neural Network (FFNN). In this network, the information moves forward through the layers. </w:delText>
        </w:r>
        <w:commentRangeEnd w:id="41"/>
        <w:r w:rsidR="00AF49F3" w:rsidDel="008C5F6D">
          <w:rPr>
            <w:rStyle w:val="CommentReference"/>
          </w:rPr>
          <w:commentReference w:id="41"/>
        </w:r>
      </w:del>
    </w:p>
    <w:p w14:paraId="1B1CFEF1" w14:textId="56148CC3" w:rsidR="006A21EF" w:rsidRPr="002017E8" w:rsidRDefault="00DC128C" w:rsidP="00230F89">
      <w:pPr>
        <w:pStyle w:val="ListParagraph"/>
        <w:numPr>
          <w:ilvl w:val="2"/>
          <w:numId w:val="21"/>
        </w:numPr>
        <w:rPr>
          <w:rFonts w:ascii="Arial" w:hAnsi="Arial" w:cs="Arial"/>
          <w:sz w:val="24"/>
          <w:szCs w:val="24"/>
          <w:u w:val="single"/>
        </w:rPr>
      </w:pPr>
      <w:r w:rsidRPr="002017E8">
        <w:rPr>
          <w:rFonts w:ascii="Arial" w:hAnsi="Arial" w:cs="Arial"/>
          <w:sz w:val="24"/>
          <w:szCs w:val="24"/>
          <w:u w:val="single"/>
        </w:rPr>
        <w:t>Gradient descent techniques</w:t>
      </w:r>
      <w:del w:id="43" w:author="Luis Barreiro" w:date="2022-11-16T21:14:00Z">
        <w:r w:rsidR="002B328A" w:rsidRPr="002017E8" w:rsidDel="00A10517">
          <w:rPr>
            <w:rFonts w:ascii="Arial" w:hAnsi="Arial" w:cs="Arial"/>
            <w:sz w:val="24"/>
            <w:szCs w:val="24"/>
            <w:u w:val="single"/>
          </w:rPr>
          <w:delText xml:space="preserve"> (GD)</w:delText>
        </w:r>
      </w:del>
    </w:p>
    <w:p w14:paraId="394BB44C" w14:textId="77777777" w:rsidR="00CF2F29" w:rsidRDefault="00CF2F29" w:rsidP="00CF2F29">
      <w:pPr>
        <w:pStyle w:val="ListParagraph"/>
        <w:spacing w:line="256" w:lineRule="auto"/>
        <w:rPr>
          <w:rFonts w:ascii="Arial" w:hAnsi="Arial" w:cs="Arial"/>
          <w:sz w:val="24"/>
          <w:szCs w:val="24"/>
        </w:rPr>
      </w:pPr>
    </w:p>
    <w:p w14:paraId="081AE6F9" w14:textId="5E741722" w:rsidR="00CF2F29" w:rsidRPr="00AF49F3" w:rsidRDefault="00CF2F29" w:rsidP="00CF2F29">
      <w:pPr>
        <w:pStyle w:val="ListParagraph"/>
        <w:numPr>
          <w:ilvl w:val="1"/>
          <w:numId w:val="15"/>
        </w:numPr>
        <w:spacing w:line="256" w:lineRule="auto"/>
        <w:rPr>
          <w:rFonts w:ascii="Arial" w:hAnsi="Arial" w:cs="Arial"/>
          <w:i/>
          <w:iCs/>
          <w:sz w:val="24"/>
          <w:szCs w:val="24"/>
        </w:rPr>
      </w:pPr>
      <w:r w:rsidRPr="00AF49F3">
        <w:rPr>
          <w:rFonts w:ascii="Arial" w:hAnsi="Arial" w:cs="Arial"/>
          <w:i/>
          <w:iCs/>
          <w:sz w:val="24"/>
          <w:szCs w:val="24"/>
        </w:rPr>
        <w:t>Gradient descent</w:t>
      </w:r>
    </w:p>
    <w:p w14:paraId="0B1BA5A4" w14:textId="7DC7077E" w:rsidR="00CF2F29" w:rsidRPr="00086AC7" w:rsidRDefault="00CF2F29" w:rsidP="00CF2F29">
      <w:pPr>
        <w:jc w:val="both"/>
        <w:rPr>
          <w:rFonts w:ascii="Arial" w:eastAsiaTheme="minorEastAsia" w:hAnsi="Arial" w:cs="Arial"/>
          <w:sz w:val="24"/>
          <w:szCs w:val="24"/>
        </w:rPr>
      </w:pPr>
      <w:r w:rsidRPr="00086AC7">
        <w:rPr>
          <w:rFonts w:ascii="Arial" w:hAnsi="Arial" w:cs="Arial"/>
          <w:sz w:val="24"/>
          <w:szCs w:val="24"/>
        </w:rPr>
        <w:t xml:space="preserve">Gradient descent </w:t>
      </w:r>
      <w:ins w:id="44" w:author="Luis Barreiro" w:date="2022-11-16T21:14:00Z">
        <w:r w:rsidR="00A10517">
          <w:rPr>
            <w:rFonts w:ascii="Arial" w:hAnsi="Arial" w:cs="Arial"/>
            <w:sz w:val="24"/>
            <w:szCs w:val="24"/>
          </w:rPr>
          <w:t xml:space="preserve">(GD) </w:t>
        </w:r>
      </w:ins>
      <w:r w:rsidRPr="00086AC7">
        <w:rPr>
          <w:rFonts w:ascii="Arial" w:hAnsi="Arial" w:cs="Arial"/>
          <w:sz w:val="24"/>
          <w:szCs w:val="24"/>
        </w:rPr>
        <w:t xml:space="preserve">is an optimization method, used to find the minima of </w:t>
      </w:r>
      <w:commentRangeStart w:id="45"/>
      <w:commentRangeStart w:id="46"/>
      <w:r w:rsidRPr="00086AC7">
        <w:rPr>
          <w:rFonts w:ascii="Arial" w:hAnsi="Arial" w:cs="Arial"/>
          <w:sz w:val="24"/>
          <w:szCs w:val="24"/>
        </w:rPr>
        <w:t xml:space="preserve">the cost function. </w:t>
      </w:r>
      <w:commentRangeEnd w:id="45"/>
      <w:ins w:id="47" w:author="Luis Barreiro" w:date="2022-11-16T20:14:00Z">
        <w:r w:rsidR="004669DC">
          <w:rPr>
            <w:rFonts w:ascii="Arial" w:hAnsi="Arial" w:cs="Arial"/>
            <w:sz w:val="24"/>
            <w:szCs w:val="24"/>
          </w:rPr>
          <w:t>Cost function is defined as a single, overall measure of loss incurred in taking any of the available decisions or actions (</w:t>
        </w:r>
      </w:ins>
      <w:ins w:id="48" w:author="Luis Barreiro" w:date="2022-11-16T20:15:00Z">
        <w:r w:rsidR="004669DC">
          <w:rPr>
            <w:rFonts w:ascii="Arial" w:hAnsi="Arial" w:cs="Arial"/>
            <w:sz w:val="24"/>
            <w:szCs w:val="24"/>
          </w:rPr>
          <w:t xml:space="preserve">Bishop, </w:t>
        </w:r>
      </w:ins>
      <w:r>
        <w:rPr>
          <w:rStyle w:val="CommentReference"/>
        </w:rPr>
        <w:commentReference w:id="45"/>
      </w:r>
      <w:commentRangeEnd w:id="46"/>
      <w:r w:rsidR="00AF49F3">
        <w:rPr>
          <w:rStyle w:val="CommentReference"/>
        </w:rPr>
        <w:commentReference w:id="46"/>
      </w:r>
      <w:ins w:id="49" w:author="Luis Barreiro" w:date="2022-11-16T20:16:00Z">
        <w:r w:rsidR="008C5F6D">
          <w:rPr>
            <w:rFonts w:ascii="Arial" w:hAnsi="Arial" w:cs="Arial"/>
            <w:sz w:val="24"/>
            <w:szCs w:val="24"/>
          </w:rPr>
          <w:t xml:space="preserve">2007). </w:t>
        </w:r>
      </w:ins>
      <w:ins w:id="50" w:author="Luis Barreiro" w:date="2022-11-16T20:17:00Z">
        <w:r w:rsidR="008C5F6D">
          <w:rPr>
            <w:rFonts w:ascii="Arial" w:hAnsi="Arial" w:cs="Arial"/>
            <w:sz w:val="24"/>
            <w:szCs w:val="24"/>
          </w:rPr>
          <w:t xml:space="preserve">In practice, it measures the distance between the model predictions and </w:t>
        </w:r>
      </w:ins>
      <w:ins w:id="51" w:author="Luis Barreiro" w:date="2022-11-16T20:18:00Z">
        <w:r w:rsidR="008C5F6D">
          <w:rPr>
            <w:rFonts w:ascii="Arial" w:hAnsi="Arial" w:cs="Arial"/>
            <w:sz w:val="24"/>
            <w:szCs w:val="24"/>
          </w:rPr>
          <w:t xml:space="preserve">real examples. </w:t>
        </w:r>
      </w:ins>
      <w:r>
        <w:rPr>
          <w:rFonts w:ascii="Arial" w:hAnsi="Arial" w:cs="Arial"/>
          <w:sz w:val="24"/>
          <w:szCs w:val="24"/>
        </w:rPr>
        <w:t>Gradient is defined as the derivative of a multivariable function, in our case the cost function.</w:t>
      </w:r>
      <w:r>
        <w:rPr>
          <w:rFonts w:ascii="Arial" w:eastAsiaTheme="minorEastAsia" w:hAnsi="Arial" w:cs="Arial"/>
          <w:sz w:val="28"/>
          <w:szCs w:val="28"/>
        </w:rPr>
        <w:t xml:space="preserve"> </w:t>
      </w:r>
      <w:r w:rsidRPr="00086AC7">
        <w:rPr>
          <w:rFonts w:ascii="Arial" w:hAnsi="Arial" w:cs="Arial"/>
          <w:sz w:val="24"/>
          <w:szCs w:val="24"/>
        </w:rPr>
        <w:t>The main idea</w:t>
      </w:r>
      <w:r>
        <w:rPr>
          <w:rFonts w:ascii="Arial" w:hAnsi="Arial" w:cs="Arial"/>
          <w:sz w:val="24"/>
          <w:szCs w:val="24"/>
        </w:rPr>
        <w:t xml:space="preserve"> of the </w:t>
      </w:r>
      <w:del w:id="52" w:author="Luis Barreiro" w:date="2022-11-16T21:15:00Z">
        <w:r w:rsidDel="00A10517">
          <w:rPr>
            <w:rFonts w:ascii="Arial" w:hAnsi="Arial" w:cs="Arial"/>
            <w:sz w:val="24"/>
            <w:szCs w:val="24"/>
          </w:rPr>
          <w:delText>gradient descent</w:delText>
        </w:r>
      </w:del>
      <w:ins w:id="53" w:author="Luis Barreiro" w:date="2022-11-16T21:15:00Z">
        <w:r w:rsidR="00A10517">
          <w:rPr>
            <w:rFonts w:ascii="Arial" w:hAnsi="Arial" w:cs="Arial"/>
            <w:sz w:val="24"/>
            <w:szCs w:val="24"/>
          </w:rPr>
          <w:t>GD</w:t>
        </w:r>
      </w:ins>
      <w:r w:rsidRPr="00086AC7">
        <w:rPr>
          <w:rFonts w:ascii="Arial" w:hAnsi="Arial" w:cs="Arial"/>
          <w:sz w:val="24"/>
          <w:szCs w:val="24"/>
        </w:rPr>
        <w:t xml:space="preserve"> is that a convex function</w:t>
      </w:r>
      <w:r>
        <w:rPr>
          <w:rFonts w:ascii="Arial" w:hAnsi="Arial" w:cs="Arial"/>
          <w:sz w:val="24"/>
          <w:szCs w:val="24"/>
        </w:rPr>
        <w:t xml:space="preserve"> </w:t>
      </w:r>
      <m:oMath>
        <m:r>
          <w:rPr>
            <w:rFonts w:ascii="Cambria Math" w:eastAsiaTheme="minorEastAsia" w:hAnsi="Cambria Math" w:cs="Arial"/>
            <w:sz w:val="24"/>
            <w:szCs w:val="24"/>
          </w:rPr>
          <m:t>E</m:t>
        </m:r>
        <m:d>
          <m:dPr>
            <m:ctrlPr>
              <w:rPr>
                <w:rFonts w:ascii="Cambria Math" w:eastAsiaTheme="minorEastAsia" w:hAnsi="Cambria Math" w:cs="Arial"/>
                <w:sz w:val="24"/>
                <w:szCs w:val="24"/>
              </w:rPr>
            </m:ctrlPr>
          </m:dPr>
          <m:e>
            <m:r>
              <w:rPr>
                <w:rFonts w:ascii="Cambria Math" w:eastAsiaTheme="minorEastAsia" w:hAnsi="Cambria Math" w:cs="Arial"/>
                <w:sz w:val="24"/>
                <w:szCs w:val="24"/>
              </w:rPr>
              <m:t>θ</m:t>
            </m:r>
          </m:e>
        </m:d>
        <m:r>
          <w:rPr>
            <w:rFonts w:ascii="Cambria Math" w:hAnsi="Cambria Math" w:cs="Arial"/>
            <w:sz w:val="24"/>
            <w:szCs w:val="24"/>
          </w:rPr>
          <m:t xml:space="preserve"> </m:t>
        </m:r>
      </m:oMath>
      <w:r>
        <w:rPr>
          <w:rFonts w:ascii="Arial" w:eastAsiaTheme="minorEastAsia" w:hAnsi="Arial" w:cs="Arial"/>
          <w:sz w:val="24"/>
          <w:szCs w:val="24"/>
        </w:rPr>
        <w:t xml:space="preserve"> </w:t>
      </w:r>
      <w:r w:rsidRPr="00086AC7">
        <w:rPr>
          <w:rFonts w:ascii="Arial" w:eastAsiaTheme="minorEastAsia" w:hAnsi="Arial" w:cs="Arial"/>
          <w:sz w:val="24"/>
          <w:szCs w:val="24"/>
        </w:rPr>
        <w:t xml:space="preserve">decreases fastest when going from </w:t>
      </w:r>
      <m:oMath>
        <m:r>
          <w:rPr>
            <w:rFonts w:ascii="Cambria Math" w:eastAsiaTheme="minorEastAsia" w:hAnsi="Cambria Math" w:cs="Arial"/>
            <w:sz w:val="24"/>
            <w:szCs w:val="24"/>
          </w:rPr>
          <m:t>x</m:t>
        </m:r>
      </m:oMath>
      <w:r w:rsidRPr="00086AC7">
        <w:rPr>
          <w:rFonts w:ascii="Arial" w:eastAsiaTheme="minorEastAsia" w:hAnsi="Arial" w:cs="Arial"/>
          <w:sz w:val="24"/>
          <w:szCs w:val="24"/>
        </w:rPr>
        <w:t xml:space="preserve"> in the direction of the negarive gradient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w:r w:rsidRPr="00086AC7">
        <w:rPr>
          <w:rFonts w:ascii="Arial" w:eastAsiaTheme="minorEastAsia" w:hAnsi="Arial" w:cs="Arial"/>
          <w:sz w:val="24"/>
          <w:szCs w:val="24"/>
        </w:rPr>
        <w:t xml:space="preserve">. </w:t>
      </w:r>
    </w:p>
    <w:p w14:paraId="3EAE4D7C" w14:textId="77777777" w:rsidR="00CF2F29" w:rsidRPr="004A26DD" w:rsidRDefault="00000000"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3FDF5DC5" w14:textId="77777777" w:rsidR="00CF2F29" w:rsidRPr="004A26DD" w:rsidRDefault="00000000"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771D3298" w14:textId="77777777" w:rsidR="00CF2F29" w:rsidRDefault="00000000" w:rsidP="00CF2F29">
      <w:pPr>
        <w:jc w:val="both"/>
        <w:rPr>
          <w:rFonts w:ascii="Arial" w:eastAsiaTheme="minorEastAsia" w:hAnsi="Arial" w:cs="Arial"/>
          <w:sz w:val="24"/>
          <w:szCs w:val="24"/>
        </w:rPr>
      </w:pPr>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oMath>
      <w:r w:rsidR="00CF2F29">
        <w:rPr>
          <w:rFonts w:ascii="Arial" w:eastAsiaTheme="minorEastAsia" w:hAnsi="Arial" w:cs="Arial"/>
          <w:sz w:val="28"/>
          <w:szCs w:val="28"/>
        </w:rPr>
        <w:t xml:space="preserve"> </w:t>
      </w:r>
      <w:r w:rsidR="00CF2F29">
        <w:rPr>
          <w:rFonts w:ascii="Arial" w:eastAsiaTheme="minorEastAsia" w:hAnsi="Arial" w:cs="Arial"/>
          <w:sz w:val="24"/>
          <w:szCs w:val="24"/>
        </w:rPr>
        <w:t>is the learning rate or step-size we use for moving in the direction of the gradient.</w:t>
      </w:r>
    </w:p>
    <w:p w14:paraId="362ADDDE"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lastRenderedPageBreak/>
        <w:t xml:space="preserve">Taking steps iteratively in this direction the minima will be found if it exists. One common problem in these methods is to find local minima instead of global minima in non-convex functions. The simplest approach is to take a step size (or learning rate </w:t>
      </w:r>
      <m:oMath>
        <m:r>
          <w:rPr>
            <w:rFonts w:ascii="Cambria Math" w:eastAsiaTheme="minorEastAsia" w:hAnsi="Cambria Math" w:cs="Arial"/>
            <w:sz w:val="24"/>
            <w:szCs w:val="24"/>
          </w:rPr>
          <m:t>η</m:t>
        </m:r>
      </m:oMath>
      <w:r w:rsidRPr="00086AC7">
        <w:rPr>
          <w:rFonts w:ascii="Arial" w:eastAsiaTheme="minorEastAsia" w:hAnsi="Arial" w:cs="Arial"/>
          <w:sz w:val="24"/>
          <w:szCs w:val="24"/>
        </w:rPr>
        <w:t xml:space="preserve">). </w:t>
      </w:r>
    </w:p>
    <w:p w14:paraId="258E4FD0" w14:textId="67D3520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 xml:space="preserve">In practice, the </w:t>
      </w:r>
      <w:del w:id="54" w:author="Luis Barreiro" w:date="2022-11-16T21:15:00Z">
        <w:r w:rsidRPr="00086AC7" w:rsidDel="00A10517">
          <w:rPr>
            <w:rFonts w:ascii="Arial" w:eastAsiaTheme="minorEastAsia" w:hAnsi="Arial" w:cs="Arial"/>
            <w:sz w:val="24"/>
            <w:szCs w:val="24"/>
          </w:rPr>
          <w:delText>Gradient descent</w:delText>
        </w:r>
      </w:del>
      <w:ins w:id="55" w:author="Luis Barreiro" w:date="2022-11-16T21:15:00Z">
        <w:r w:rsidR="00A10517">
          <w:rPr>
            <w:rFonts w:ascii="Arial" w:eastAsiaTheme="minorEastAsia" w:hAnsi="Arial" w:cs="Arial"/>
            <w:sz w:val="24"/>
            <w:szCs w:val="24"/>
          </w:rPr>
          <w:t>GD</w:t>
        </w:r>
      </w:ins>
      <w:r w:rsidRPr="00086AC7">
        <w:rPr>
          <w:rFonts w:ascii="Arial" w:eastAsiaTheme="minorEastAsia" w:hAnsi="Arial" w:cs="Arial"/>
          <w:sz w:val="24"/>
          <w:szCs w:val="24"/>
        </w:rPr>
        <w:t xml:space="preserve"> method is very sensitive to initial conditions (i.e. starting point for the iterations) and choice of learning rates. It is as well a method computationally expensive, especially for large datasets, since it computes the cost function and its gradient for all data points.</w:t>
      </w:r>
    </w:p>
    <w:p w14:paraId="5F98A0F3"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The performance can be accelerated by introducing momentum</w:t>
      </w:r>
      <w:r>
        <w:rPr>
          <w:rFonts w:ascii="Arial" w:eastAsiaTheme="minorEastAsia" w:hAnsi="Arial" w:cs="Arial"/>
          <w:sz w:val="24"/>
          <w:szCs w:val="24"/>
        </w:rPr>
        <w:t xml:space="preserve"> term </w:t>
      </w:r>
      <m:oMath>
        <m:r>
          <w:rPr>
            <w:rFonts w:ascii="Cambria Math" w:eastAsiaTheme="minorEastAsia" w:hAnsi="Cambria Math" w:cs="Arial"/>
            <w:sz w:val="28"/>
            <w:szCs w:val="28"/>
          </w:rPr>
          <m:t>γ</m:t>
        </m:r>
      </m:oMath>
      <w:r w:rsidRPr="00086AC7">
        <w:rPr>
          <w:rFonts w:ascii="Arial" w:eastAsiaTheme="minorEastAsia" w:hAnsi="Arial" w:cs="Arial"/>
          <w:sz w:val="24"/>
          <w:szCs w:val="24"/>
        </w:rPr>
        <w:t>, where the previous steps are remembered. This allows to build inertia in a direction in the search space and accelerate the search specially through noisy gradients or flat spots.</w:t>
      </w:r>
    </w:p>
    <w:p w14:paraId="7D636191" w14:textId="77777777" w:rsidR="00CF2F29" w:rsidRPr="004A26DD" w:rsidRDefault="00000000"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γ</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t-1</m:t>
                  </m:r>
                </m:sub>
              </m:sSub>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68A2E8F7" w14:textId="77777777" w:rsidR="00CF2F29" w:rsidRPr="001D419E" w:rsidRDefault="00000000"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4CD03E25" w14:textId="5D61C078"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Linear regression has several desirable properties for calculating </w:t>
      </w:r>
      <w:del w:id="56" w:author="Luis Barreiro" w:date="2022-11-16T21:15:00Z">
        <w:r w:rsidRPr="00086AC7" w:rsidDel="00A10517">
          <w:rPr>
            <w:rFonts w:ascii="Arial" w:hAnsi="Arial" w:cs="Arial"/>
            <w:sz w:val="24"/>
            <w:szCs w:val="24"/>
          </w:rPr>
          <w:delText>gradient descent</w:delText>
        </w:r>
      </w:del>
      <w:ins w:id="57" w:author="Luis Barreiro" w:date="2022-11-16T21:15:00Z">
        <w:r w:rsidR="00A10517">
          <w:rPr>
            <w:rFonts w:ascii="Arial" w:hAnsi="Arial" w:cs="Arial"/>
            <w:sz w:val="24"/>
            <w:szCs w:val="24"/>
          </w:rPr>
          <w:t>GD</w:t>
        </w:r>
      </w:ins>
      <w:r w:rsidRPr="00086AC7">
        <w:rPr>
          <w:rFonts w:ascii="Arial" w:hAnsi="Arial" w:cs="Arial"/>
          <w:sz w:val="24"/>
          <w:szCs w:val="24"/>
        </w:rPr>
        <w:t xml:space="preserve"> methods: it has an analytical solution; the gradient can be also computed analytically, and the cost function is convex.</w:t>
      </w:r>
    </w:p>
    <w:p w14:paraId="6BECF94A" w14:textId="77777777" w:rsidR="00CF2F29" w:rsidRPr="00CC2DA2" w:rsidRDefault="00CF2F29" w:rsidP="00CF2F29">
      <w:pPr>
        <w:pStyle w:val="ListParagraph"/>
        <w:numPr>
          <w:ilvl w:val="0"/>
          <w:numId w:val="12"/>
        </w:numPr>
        <w:spacing w:line="256" w:lineRule="auto"/>
        <w:rPr>
          <w:rFonts w:ascii="Arial" w:hAnsi="Arial" w:cs="Arial"/>
          <w:i/>
          <w:iCs/>
          <w:sz w:val="24"/>
          <w:szCs w:val="24"/>
        </w:rPr>
      </w:pPr>
      <w:r w:rsidRPr="00CC2DA2">
        <w:rPr>
          <w:rFonts w:ascii="Arial" w:hAnsi="Arial" w:cs="Arial"/>
          <w:i/>
          <w:iCs/>
          <w:sz w:val="24"/>
          <w:szCs w:val="24"/>
        </w:rPr>
        <w:t>Stochastic Gradient Descent</w:t>
      </w:r>
    </w:p>
    <w:p w14:paraId="7D2482A4" w14:textId="555537F4"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Stochastic Gradient Descent </w:t>
      </w:r>
      <w:ins w:id="58" w:author="Luis Barreiro" w:date="2022-11-16T21:18:00Z">
        <w:r w:rsidR="005C046E">
          <w:rPr>
            <w:rFonts w:ascii="Arial" w:hAnsi="Arial" w:cs="Arial"/>
            <w:sz w:val="24"/>
            <w:szCs w:val="24"/>
          </w:rPr>
          <w:t xml:space="preserve">(SGD) </w:t>
        </w:r>
      </w:ins>
      <w:r w:rsidRPr="00086AC7">
        <w:rPr>
          <w:rFonts w:ascii="Arial" w:hAnsi="Arial" w:cs="Arial"/>
          <w:sz w:val="24"/>
          <w:szCs w:val="24"/>
        </w:rPr>
        <w:t xml:space="preserve">deals with the sensitivities of </w:t>
      </w:r>
      <w:del w:id="59" w:author="Luis Barreiro" w:date="2022-11-16T21:17:00Z">
        <w:r w:rsidRPr="00086AC7" w:rsidDel="005C046E">
          <w:rPr>
            <w:rFonts w:ascii="Arial" w:hAnsi="Arial" w:cs="Arial"/>
            <w:sz w:val="24"/>
            <w:szCs w:val="24"/>
          </w:rPr>
          <w:delText>Gradient descent</w:delText>
        </w:r>
      </w:del>
      <w:ins w:id="60" w:author="Luis Barreiro" w:date="2022-11-16T21:17:00Z">
        <w:r w:rsidR="005C046E">
          <w:rPr>
            <w:rFonts w:ascii="Arial" w:hAnsi="Arial" w:cs="Arial"/>
            <w:sz w:val="24"/>
            <w:szCs w:val="24"/>
          </w:rPr>
          <w:t>GD</w:t>
        </w:r>
      </w:ins>
      <w:r w:rsidRPr="00086AC7">
        <w:rPr>
          <w:rFonts w:ascii="Arial" w:hAnsi="Arial" w:cs="Arial"/>
          <w:sz w:val="24"/>
          <w:szCs w:val="24"/>
        </w:rPr>
        <w:t xml:space="preserve"> to the initial conditions, choice of learning rate or convexity of the cost function. It chooses a random instance in the training set at every step and computes the gradients based on only one instance (</w:t>
      </w:r>
      <w:commentRangeStart w:id="61"/>
      <w:commentRangeStart w:id="62"/>
      <w:ins w:id="63" w:author="Luis Barreiro" w:date="2022-11-16T19:41:00Z">
        <w:r w:rsidR="00BF518D" w:rsidRPr="00086AC7">
          <w:rPr>
            <w:rFonts w:ascii="Arial" w:hAnsi="Arial" w:cs="Arial"/>
            <w:sz w:val="24"/>
            <w:szCs w:val="24"/>
          </w:rPr>
          <w:t>G</w:t>
        </w:r>
        <w:r w:rsidR="00BF518D">
          <w:rPr>
            <w:rFonts w:ascii="Arial" w:hAnsi="Arial" w:cs="Arial"/>
            <w:sz w:val="24"/>
            <w:szCs w:val="24"/>
          </w:rPr>
          <w:t>é</w:t>
        </w:r>
        <w:r w:rsidR="00BF518D" w:rsidRPr="00086AC7">
          <w:rPr>
            <w:rFonts w:ascii="Arial" w:hAnsi="Arial" w:cs="Arial"/>
            <w:sz w:val="24"/>
            <w:szCs w:val="24"/>
          </w:rPr>
          <w:t>ron</w:t>
        </w:r>
        <w:commentRangeEnd w:id="61"/>
        <w:commentRangeEnd w:id="62"/>
        <w:r w:rsidR="00BF518D">
          <w:rPr>
            <w:rFonts w:ascii="Arial" w:hAnsi="Arial" w:cs="Arial"/>
            <w:sz w:val="24"/>
            <w:szCs w:val="24"/>
          </w:rPr>
          <w:t>, 2019</w:t>
        </w:r>
        <w:r w:rsidR="00BF518D">
          <w:rPr>
            <w:rStyle w:val="CommentReference"/>
          </w:rPr>
          <w:commentReference w:id="61"/>
        </w:r>
        <w:r w:rsidR="00BF518D">
          <w:rPr>
            <w:rStyle w:val="CommentReference"/>
          </w:rPr>
          <w:commentReference w:id="62"/>
        </w:r>
      </w:ins>
      <w:commentRangeStart w:id="64"/>
      <w:del w:id="65" w:author="Luis Barreiro" w:date="2022-11-16T19:41:00Z">
        <w:r w:rsidRPr="00086AC7" w:rsidDel="00BF518D">
          <w:rPr>
            <w:rFonts w:ascii="Arial" w:hAnsi="Arial" w:cs="Arial"/>
            <w:sz w:val="24"/>
            <w:szCs w:val="24"/>
          </w:rPr>
          <w:delText>G</w:delText>
        </w:r>
        <w:r w:rsidR="00BF518D" w:rsidDel="00BF518D">
          <w:rPr>
            <w:rFonts w:ascii="Arial" w:hAnsi="Arial" w:cs="Arial"/>
            <w:sz w:val="24"/>
            <w:szCs w:val="24"/>
          </w:rPr>
          <w:delText>é</w:delText>
        </w:r>
        <w:r w:rsidRPr="00086AC7" w:rsidDel="00BF518D">
          <w:rPr>
            <w:rFonts w:ascii="Arial" w:hAnsi="Arial" w:cs="Arial"/>
            <w:sz w:val="24"/>
            <w:szCs w:val="24"/>
          </w:rPr>
          <w:delText>ron</w:delText>
        </w:r>
        <w:commentRangeEnd w:id="64"/>
        <w:r w:rsidR="00CC2DA2" w:rsidDel="00BF518D">
          <w:rPr>
            <w:rStyle w:val="CommentReference"/>
          </w:rPr>
          <w:commentReference w:id="64"/>
        </w:r>
      </w:del>
      <w:r w:rsidRPr="00086AC7">
        <w:rPr>
          <w:rFonts w:ascii="Arial" w:hAnsi="Arial" w:cs="Arial"/>
          <w:sz w:val="24"/>
          <w:szCs w:val="24"/>
        </w:rPr>
        <w:t xml:space="preserve">). This algorithm is less regular than the </w:t>
      </w:r>
      <w:del w:id="66" w:author="Luis Barreiro" w:date="2022-11-16T21:17:00Z">
        <w:r w:rsidRPr="00086AC7" w:rsidDel="005C046E">
          <w:rPr>
            <w:rFonts w:ascii="Arial" w:hAnsi="Arial" w:cs="Arial"/>
            <w:sz w:val="24"/>
            <w:szCs w:val="24"/>
          </w:rPr>
          <w:delText>Gradient Descent</w:delText>
        </w:r>
      </w:del>
      <w:ins w:id="67" w:author="Luis Barreiro" w:date="2022-11-16T21:17:00Z">
        <w:r w:rsidR="005C046E">
          <w:rPr>
            <w:rFonts w:ascii="Arial" w:hAnsi="Arial" w:cs="Arial"/>
            <w:sz w:val="24"/>
            <w:szCs w:val="24"/>
          </w:rPr>
          <w:t>GD</w:t>
        </w:r>
      </w:ins>
      <w:r w:rsidRPr="00086AC7">
        <w:rPr>
          <w:rFonts w:ascii="Arial" w:hAnsi="Arial" w:cs="Arial"/>
          <w:sz w:val="24"/>
          <w:szCs w:val="24"/>
        </w:rPr>
        <w:t xml:space="preserve"> because of its stochastic nature. But it can help avoid the local minima, although it can make it harder to converge to a minimum. To solve this, it is common to use an adaptative learning rate, where the steps taken are larger at start, and get smaller as the algorithm approach the global minimum.</w:t>
      </w:r>
    </w:p>
    <w:p w14:paraId="7CB4CA08" w14:textId="3B55ED30"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In addition, to further accelerate the computations, the gradient is computed over </w:t>
      </w:r>
      <w:r w:rsidR="00AF49F3" w:rsidRPr="00086AC7">
        <w:rPr>
          <w:rFonts w:ascii="Arial" w:hAnsi="Arial" w:cs="Arial"/>
          <w:sz w:val="24"/>
          <w:szCs w:val="24"/>
        </w:rPr>
        <w:t>so-called</w:t>
      </w:r>
      <w:r w:rsidRPr="00086AC7">
        <w:rPr>
          <w:rFonts w:ascii="Arial" w:hAnsi="Arial" w:cs="Arial"/>
          <w:sz w:val="24"/>
          <w:szCs w:val="24"/>
        </w:rPr>
        <w:t xml:space="preserve"> </w:t>
      </w:r>
      <w:r w:rsidR="00AF49F3" w:rsidRPr="00086AC7">
        <w:rPr>
          <w:rFonts w:ascii="Arial" w:hAnsi="Arial" w:cs="Arial"/>
          <w:sz w:val="24"/>
          <w:szCs w:val="24"/>
        </w:rPr>
        <w:t>mini batches</w:t>
      </w:r>
      <w:r w:rsidRPr="00086AC7">
        <w:rPr>
          <w:rFonts w:ascii="Arial" w:hAnsi="Arial" w:cs="Arial"/>
          <w:sz w:val="24"/>
          <w:szCs w:val="24"/>
        </w:rPr>
        <w:t xml:space="preserve"> of the training data, instead of computing the cost function and gradient for all points of the training dataset. This is especially useful with large training datasets</w:t>
      </w:r>
    </w:p>
    <w:p w14:paraId="3EB789DF" w14:textId="77777777" w:rsidR="00CF2F29" w:rsidRPr="00CC2DA2" w:rsidRDefault="00CF2F29" w:rsidP="00CF2F29">
      <w:pPr>
        <w:pStyle w:val="ListParagraph"/>
        <w:numPr>
          <w:ilvl w:val="0"/>
          <w:numId w:val="13"/>
        </w:numPr>
        <w:spacing w:line="256" w:lineRule="auto"/>
        <w:rPr>
          <w:rFonts w:ascii="Arial" w:hAnsi="Arial" w:cs="Arial"/>
          <w:i/>
          <w:iCs/>
          <w:sz w:val="24"/>
          <w:szCs w:val="24"/>
        </w:rPr>
      </w:pPr>
      <w:r w:rsidRPr="00CC2DA2">
        <w:rPr>
          <w:rFonts w:ascii="Arial" w:hAnsi="Arial" w:cs="Arial"/>
          <w:i/>
          <w:iCs/>
          <w:sz w:val="24"/>
          <w:szCs w:val="24"/>
        </w:rPr>
        <w:t>Algorithms with adaptative learning rate</w:t>
      </w:r>
    </w:p>
    <w:p w14:paraId="2230F852" w14:textId="4D11CFDF" w:rsidR="00CF2F29" w:rsidRPr="00086AC7" w:rsidRDefault="00CF2F29" w:rsidP="00CF2F29">
      <w:pPr>
        <w:autoSpaceDE w:val="0"/>
        <w:autoSpaceDN w:val="0"/>
        <w:adjustRightInd w:val="0"/>
        <w:spacing w:after="0" w:line="240" w:lineRule="auto"/>
        <w:jc w:val="both"/>
        <w:rPr>
          <w:rFonts w:ascii="Arial" w:hAnsi="Arial" w:cs="Arial"/>
          <w:sz w:val="24"/>
          <w:szCs w:val="24"/>
        </w:rPr>
      </w:pPr>
      <w:r w:rsidRPr="00086AC7">
        <w:rPr>
          <w:rFonts w:ascii="Arial" w:hAnsi="Arial" w:cs="Arial"/>
          <w:sz w:val="24"/>
          <w:szCs w:val="24"/>
        </w:rPr>
        <w:t xml:space="preserve">The learning rate is one of the hyperparameters that is the most difficult to set because it has a significant impact on model performance. The momentum algorithm can mitigate these issues in part, but at the cost of introducing another hyperparameter </w:t>
      </w:r>
      <w:commentRangeStart w:id="68"/>
      <w:commentRangeStart w:id="69"/>
      <w:r w:rsidRPr="00086AC7">
        <w:rPr>
          <w:rFonts w:ascii="Arial" w:hAnsi="Arial" w:cs="Arial"/>
          <w:sz w:val="24"/>
          <w:szCs w:val="24"/>
        </w:rPr>
        <w:t>(Goodfellow</w:t>
      </w:r>
      <w:ins w:id="70" w:author="Luis Barreiro" w:date="2022-11-16T19:41:00Z">
        <w:r w:rsidR="00BF518D">
          <w:rPr>
            <w:rFonts w:ascii="Arial" w:hAnsi="Arial" w:cs="Arial"/>
            <w:sz w:val="24"/>
            <w:szCs w:val="24"/>
          </w:rPr>
          <w:t xml:space="preserve"> et al., 2016</w:t>
        </w:r>
      </w:ins>
      <w:r w:rsidRPr="00086AC7">
        <w:rPr>
          <w:rFonts w:ascii="Arial" w:hAnsi="Arial" w:cs="Arial"/>
          <w:sz w:val="24"/>
          <w:szCs w:val="24"/>
        </w:rPr>
        <w:t xml:space="preserve">). </w:t>
      </w:r>
      <w:commentRangeEnd w:id="68"/>
      <w:r w:rsidR="00CC2DA2">
        <w:rPr>
          <w:rStyle w:val="CommentReference"/>
        </w:rPr>
        <w:commentReference w:id="68"/>
      </w:r>
      <w:commentRangeEnd w:id="69"/>
      <w:r w:rsidR="00F32E7A">
        <w:rPr>
          <w:rStyle w:val="CommentReference"/>
        </w:rPr>
        <w:commentReference w:id="69"/>
      </w:r>
      <w:r w:rsidRPr="00086AC7">
        <w:rPr>
          <w:rFonts w:ascii="Arial" w:hAnsi="Arial" w:cs="Arial"/>
          <w:sz w:val="24"/>
          <w:szCs w:val="24"/>
        </w:rPr>
        <w:t>Recently there has been developed different methods that can adaptively change the step size to match the search space without having to calculate or approximate the Hessian, that represents the second derivative of the cost function. They accomplished this by tracking the gradient plus the second moment of the gradient.</w:t>
      </w:r>
    </w:p>
    <w:p w14:paraId="4BB32021" w14:textId="77777777" w:rsidR="00CF2F29" w:rsidRPr="00086AC7" w:rsidRDefault="00CF2F29" w:rsidP="00CF2F29">
      <w:pPr>
        <w:autoSpaceDE w:val="0"/>
        <w:autoSpaceDN w:val="0"/>
        <w:adjustRightInd w:val="0"/>
        <w:spacing w:after="0" w:line="240" w:lineRule="auto"/>
        <w:rPr>
          <w:rFonts w:ascii="Arial" w:hAnsi="Arial" w:cs="Arial"/>
          <w:sz w:val="24"/>
          <w:szCs w:val="24"/>
        </w:rPr>
      </w:pPr>
      <w:r w:rsidRPr="00086AC7">
        <w:rPr>
          <w:rFonts w:ascii="Arial" w:hAnsi="Arial" w:cs="Arial"/>
          <w:sz w:val="24"/>
          <w:szCs w:val="24"/>
        </w:rPr>
        <w:t xml:space="preserve"> </w:t>
      </w:r>
    </w:p>
    <w:p w14:paraId="31E470A0" w14:textId="0F9B27BD" w:rsidR="00CF2F29" w:rsidRPr="00813423" w:rsidRDefault="00CF2F29" w:rsidP="00CF2F29">
      <w:pPr>
        <w:spacing w:line="257" w:lineRule="auto"/>
        <w:jc w:val="both"/>
        <w:rPr>
          <w:rFonts w:ascii="Arial" w:hAnsi="Arial" w:cs="Arial"/>
          <w:sz w:val="24"/>
          <w:szCs w:val="24"/>
        </w:rPr>
      </w:pPr>
      <w:r w:rsidRPr="00CC2DA2">
        <w:rPr>
          <w:rFonts w:ascii="Arial" w:hAnsi="Arial" w:cs="Arial"/>
          <w:i/>
          <w:iCs/>
          <w:sz w:val="24"/>
          <w:szCs w:val="24"/>
          <w:u w:val="single"/>
        </w:rPr>
        <w:lastRenderedPageBreak/>
        <w:t>A</w:t>
      </w:r>
      <w:ins w:id="71" w:author="Luis Barreiro" w:date="2022-11-16T21:54:00Z">
        <w:r w:rsidR="00652735">
          <w:rPr>
            <w:rFonts w:ascii="Arial" w:hAnsi="Arial" w:cs="Arial"/>
            <w:i/>
            <w:iCs/>
            <w:sz w:val="24"/>
            <w:szCs w:val="24"/>
            <w:u w:val="single"/>
          </w:rPr>
          <w:t>DA</w:t>
        </w:r>
      </w:ins>
      <w:del w:id="72" w:author="Luis Barreiro" w:date="2022-11-16T21:54:00Z">
        <w:r w:rsidRPr="00CC2DA2" w:rsidDel="00652735">
          <w:rPr>
            <w:rFonts w:ascii="Arial" w:hAnsi="Arial" w:cs="Arial"/>
            <w:i/>
            <w:iCs/>
            <w:sz w:val="24"/>
            <w:szCs w:val="24"/>
            <w:u w:val="single"/>
          </w:rPr>
          <w:delText>da</w:delText>
        </w:r>
      </w:del>
      <w:r w:rsidRPr="00CC2DA2">
        <w:rPr>
          <w:rFonts w:ascii="Arial" w:hAnsi="Arial" w:cs="Arial"/>
          <w:i/>
          <w:iCs/>
          <w:sz w:val="24"/>
          <w:szCs w:val="24"/>
          <w:u w:val="single"/>
        </w:rPr>
        <w:t>Grad:</w:t>
      </w:r>
      <w:r w:rsidRPr="00813423">
        <w:rPr>
          <w:rFonts w:ascii="Arial" w:hAnsi="Arial" w:cs="Arial"/>
          <w:sz w:val="24"/>
          <w:szCs w:val="24"/>
          <w:u w:val="single"/>
        </w:rPr>
        <w:t xml:space="preserve"> </w:t>
      </w:r>
      <w:r w:rsidRPr="00813423">
        <w:rPr>
          <w:rFonts w:ascii="Arial" w:hAnsi="Arial" w:cs="Arial"/>
          <w:sz w:val="24"/>
          <w:szCs w:val="24"/>
        </w:rPr>
        <w:t>short for Adaptative Gradients</w:t>
      </w:r>
      <w:r>
        <w:rPr>
          <w:rFonts w:ascii="Arial" w:hAnsi="Arial" w:cs="Arial"/>
          <w:sz w:val="24"/>
          <w:szCs w:val="24"/>
        </w:rPr>
        <w:t xml:space="preserve"> </w:t>
      </w:r>
      <w:r w:rsidRPr="00813423">
        <w:rPr>
          <w:rFonts w:ascii="Arial" w:hAnsi="Arial" w:cs="Arial"/>
          <w:sz w:val="24"/>
          <w:szCs w:val="24"/>
        </w:rPr>
        <w:t>(Duchi et al., 2011)</w:t>
      </w:r>
      <w:r>
        <w:rPr>
          <w:rFonts w:ascii="Arial" w:hAnsi="Arial" w:cs="Arial"/>
          <w:sz w:val="24"/>
          <w:szCs w:val="24"/>
        </w:rPr>
        <w:t>,</w:t>
      </w:r>
      <w:r w:rsidRPr="00813423">
        <w:rPr>
          <w:rFonts w:ascii="Arial" w:hAnsi="Arial" w:cs="Arial"/>
          <w:sz w:val="24"/>
          <w:szCs w:val="24"/>
        </w:rPr>
        <w:t xml:space="preserve"> is an extension of the </w:t>
      </w:r>
      <w:del w:id="73" w:author="Luis Barreiro" w:date="2022-11-16T21:17:00Z">
        <w:r w:rsidRPr="00813423" w:rsidDel="005C046E">
          <w:rPr>
            <w:rFonts w:ascii="Arial" w:hAnsi="Arial" w:cs="Arial"/>
            <w:sz w:val="24"/>
            <w:szCs w:val="24"/>
          </w:rPr>
          <w:delText>gradient descent</w:delText>
        </w:r>
      </w:del>
      <w:ins w:id="74" w:author="Luis Barreiro" w:date="2022-11-16T21:17:00Z">
        <w:r w:rsidR="005C046E">
          <w:rPr>
            <w:rFonts w:ascii="Arial" w:hAnsi="Arial" w:cs="Arial"/>
            <w:sz w:val="24"/>
            <w:szCs w:val="24"/>
          </w:rPr>
          <w:t>GD</w:t>
        </w:r>
      </w:ins>
      <w:r w:rsidRPr="00813423">
        <w:rPr>
          <w:rFonts w:ascii="Arial" w:hAnsi="Arial" w:cs="Arial"/>
          <w:sz w:val="24"/>
          <w:szCs w:val="24"/>
        </w:rPr>
        <w:t>. It uses an aggregate of the squares of previously observed gradients, and scales down the gradient vector along the steepest dimension. In practice, its significantly decrease learning rates on large gradient parameters, while the decrease is smaller on parameters with smaller gradients. A</w:t>
      </w:r>
      <w:ins w:id="75" w:author="Luis Barreiro" w:date="2022-11-16T21:54:00Z">
        <w:r w:rsidR="00652735">
          <w:rPr>
            <w:rFonts w:ascii="Arial" w:hAnsi="Arial" w:cs="Arial"/>
            <w:sz w:val="24"/>
            <w:szCs w:val="24"/>
          </w:rPr>
          <w:t>DA</w:t>
        </w:r>
      </w:ins>
      <w:del w:id="76" w:author="Luis Barreiro" w:date="2022-11-16T21:54:00Z">
        <w:r w:rsidRPr="00813423" w:rsidDel="00652735">
          <w:rPr>
            <w:rFonts w:ascii="Arial" w:hAnsi="Arial" w:cs="Arial"/>
            <w:sz w:val="24"/>
            <w:szCs w:val="24"/>
          </w:rPr>
          <w:delText>da</w:delText>
        </w:r>
      </w:del>
      <w:r w:rsidRPr="00813423">
        <w:rPr>
          <w:rFonts w:ascii="Arial" w:hAnsi="Arial" w:cs="Arial"/>
          <w:sz w:val="24"/>
          <w:szCs w:val="24"/>
        </w:rPr>
        <w:t>grad converged rapidly when we use it in convex functions, but it is not ideal with non-convex functions.</w:t>
      </w:r>
    </w:p>
    <w:p w14:paraId="23C16D6A" w14:textId="37BA778C" w:rsidR="00CF2F29" w:rsidRPr="00813423" w:rsidRDefault="00CF2F29" w:rsidP="00CF2F29">
      <w:pPr>
        <w:spacing w:line="257" w:lineRule="auto"/>
        <w:jc w:val="both"/>
        <w:rPr>
          <w:rFonts w:ascii="Arial" w:hAnsi="Arial" w:cs="Arial"/>
          <w:sz w:val="24"/>
          <w:szCs w:val="24"/>
        </w:rPr>
      </w:pPr>
      <w:r w:rsidRPr="00CC2DA2">
        <w:rPr>
          <w:rFonts w:ascii="Arial" w:hAnsi="Arial" w:cs="Arial"/>
          <w:i/>
          <w:iCs/>
          <w:sz w:val="24"/>
          <w:szCs w:val="24"/>
          <w:u w:val="single"/>
        </w:rPr>
        <w:t>RMSProp:</w:t>
      </w:r>
      <w:r>
        <w:rPr>
          <w:rFonts w:ascii="Arial" w:hAnsi="Arial" w:cs="Arial"/>
          <w:sz w:val="24"/>
          <w:szCs w:val="24"/>
        </w:rPr>
        <w:t xml:space="preserve"> it </w:t>
      </w:r>
      <w:r w:rsidRPr="00813423">
        <w:rPr>
          <w:rFonts w:ascii="Arial" w:hAnsi="Arial" w:cs="Arial"/>
          <w:sz w:val="24"/>
          <w:szCs w:val="24"/>
        </w:rPr>
        <w:t>accumulates the exponentially weighted moving average of just the most recent iterations, as opposed to the gradient accumulation since the beginning of training in A</w:t>
      </w:r>
      <w:ins w:id="77" w:author="Luis Barreiro" w:date="2022-11-16T21:54:00Z">
        <w:r w:rsidR="00652735">
          <w:rPr>
            <w:rFonts w:ascii="Arial" w:hAnsi="Arial" w:cs="Arial"/>
            <w:sz w:val="24"/>
            <w:szCs w:val="24"/>
          </w:rPr>
          <w:t>DA</w:t>
        </w:r>
      </w:ins>
      <w:del w:id="78" w:author="Luis Barreiro" w:date="2022-11-16T21:54:00Z">
        <w:r w:rsidRPr="00813423" w:rsidDel="00652735">
          <w:rPr>
            <w:rFonts w:ascii="Arial" w:hAnsi="Arial" w:cs="Arial"/>
            <w:sz w:val="24"/>
            <w:szCs w:val="24"/>
          </w:rPr>
          <w:delText>da</w:delText>
        </w:r>
      </w:del>
      <w:r w:rsidRPr="00813423">
        <w:rPr>
          <w:rFonts w:ascii="Arial" w:hAnsi="Arial" w:cs="Arial"/>
          <w:sz w:val="24"/>
          <w:szCs w:val="24"/>
        </w:rPr>
        <w:t>grad. This implies a better performance in non-convex functions, such as those typically used in machine learning and neural networks. RMSProp is widely used in practical optimization algorithms for neural networks (Goodfellow).</w:t>
      </w:r>
    </w:p>
    <w:p w14:paraId="4E8F3354" w14:textId="2F4C3ECC" w:rsidR="00CF2F29" w:rsidRPr="00813423" w:rsidDel="009473F0" w:rsidRDefault="00CF2F29" w:rsidP="00CF2F29">
      <w:pPr>
        <w:jc w:val="both"/>
        <w:rPr>
          <w:del w:id="79" w:author="Luis Barreiro" w:date="2022-11-16T21:40:00Z"/>
          <w:rFonts w:ascii="Arial" w:hAnsi="Arial" w:cs="Arial"/>
          <w:sz w:val="24"/>
          <w:szCs w:val="24"/>
        </w:rPr>
      </w:pPr>
      <w:r w:rsidRPr="00CC2DA2">
        <w:rPr>
          <w:rFonts w:ascii="Arial" w:hAnsi="Arial" w:cs="Arial"/>
          <w:i/>
          <w:iCs/>
          <w:sz w:val="24"/>
          <w:szCs w:val="24"/>
          <w:u w:val="single"/>
        </w:rPr>
        <w:t>Adam:</w:t>
      </w:r>
      <w:r>
        <w:rPr>
          <w:rFonts w:ascii="Arial" w:hAnsi="Arial" w:cs="Arial"/>
          <w:sz w:val="24"/>
          <w:szCs w:val="24"/>
        </w:rPr>
        <w:t xml:space="preserve"> </w:t>
      </w:r>
      <w:r w:rsidRPr="00813423">
        <w:rPr>
          <w:rFonts w:ascii="Arial" w:hAnsi="Arial" w:cs="Arial"/>
          <w:sz w:val="24"/>
          <w:szCs w:val="24"/>
        </w:rPr>
        <w:t>short from adaptive moment estimation</w:t>
      </w:r>
      <w:r>
        <w:rPr>
          <w:rFonts w:ascii="Arial" w:hAnsi="Arial" w:cs="Arial"/>
          <w:sz w:val="24"/>
          <w:szCs w:val="24"/>
        </w:rPr>
        <w:t xml:space="preserve">, </w:t>
      </w:r>
      <w:r w:rsidRPr="00813423">
        <w:rPr>
          <w:rFonts w:ascii="Arial" w:hAnsi="Arial" w:cs="Arial"/>
          <w:sz w:val="24"/>
          <w:szCs w:val="24"/>
        </w:rPr>
        <w:t xml:space="preserve">(Kingma and Ba, 2014) </w:t>
      </w:r>
      <w:r>
        <w:rPr>
          <w:rFonts w:ascii="Arial" w:hAnsi="Arial" w:cs="Arial"/>
          <w:sz w:val="24"/>
          <w:szCs w:val="24"/>
        </w:rPr>
        <w:t xml:space="preserve">it </w:t>
      </w:r>
      <w:r w:rsidRPr="00813423">
        <w:rPr>
          <w:rFonts w:ascii="Arial" w:hAnsi="Arial" w:cs="Arial"/>
          <w:sz w:val="24"/>
          <w:szCs w:val="24"/>
        </w:rPr>
        <w:t xml:space="preserve">combines properties from both RMSProp and </w:t>
      </w:r>
      <w:del w:id="80" w:author="Luis Barreiro" w:date="2022-11-16T21:17:00Z">
        <w:r w:rsidRPr="00813423" w:rsidDel="005C046E">
          <w:rPr>
            <w:rFonts w:ascii="Arial" w:hAnsi="Arial" w:cs="Arial"/>
            <w:sz w:val="24"/>
            <w:szCs w:val="24"/>
          </w:rPr>
          <w:delText>gradient descent</w:delText>
        </w:r>
      </w:del>
      <w:ins w:id="81" w:author="Luis Barreiro" w:date="2022-11-16T21:17:00Z">
        <w:r w:rsidR="005C046E">
          <w:rPr>
            <w:rFonts w:ascii="Arial" w:hAnsi="Arial" w:cs="Arial"/>
            <w:sz w:val="24"/>
            <w:szCs w:val="24"/>
          </w:rPr>
          <w:t>GD</w:t>
        </w:r>
      </w:ins>
      <w:r w:rsidRPr="00813423">
        <w:rPr>
          <w:rFonts w:ascii="Arial" w:hAnsi="Arial" w:cs="Arial"/>
          <w:sz w:val="24"/>
          <w:szCs w:val="24"/>
        </w:rPr>
        <w:t xml:space="preserve"> with momentum optimization. ADAM keeps track of the running average of the first and the second moment of the gradient and consequently adapt the learning rate for different parameters. In addition, ADAM includes a bias correction to account for the running average of the first and second moments.</w:t>
      </w:r>
    </w:p>
    <w:p w14:paraId="0B76157C" w14:textId="77777777" w:rsidR="00CF2F29" w:rsidRPr="00CF2F29" w:rsidRDefault="00CF2F29" w:rsidP="009473F0">
      <w:pPr>
        <w:jc w:val="both"/>
        <w:rPr>
          <w:rFonts w:ascii="Arial" w:hAnsi="Arial" w:cs="Arial"/>
          <w:sz w:val="24"/>
          <w:szCs w:val="24"/>
        </w:rPr>
        <w:pPrChange w:id="82" w:author="Luis Barreiro" w:date="2022-11-16T21:40:00Z">
          <w:pPr/>
        </w:pPrChange>
      </w:pPr>
    </w:p>
    <w:p w14:paraId="5B069D14" w14:textId="63EA88AD" w:rsidR="006A21EF" w:rsidRPr="002017E8" w:rsidRDefault="00DC128C" w:rsidP="00035D23">
      <w:pPr>
        <w:pStyle w:val="ListParagraph"/>
        <w:numPr>
          <w:ilvl w:val="2"/>
          <w:numId w:val="24"/>
        </w:numPr>
        <w:rPr>
          <w:rFonts w:ascii="Arial" w:hAnsi="Arial" w:cs="Arial"/>
          <w:sz w:val="24"/>
          <w:szCs w:val="24"/>
          <w:u w:val="single"/>
        </w:rPr>
      </w:pPr>
      <w:r w:rsidRPr="002017E8">
        <w:rPr>
          <w:rFonts w:ascii="Arial" w:hAnsi="Arial" w:cs="Arial"/>
          <w:sz w:val="24"/>
          <w:szCs w:val="24"/>
          <w:u w:val="single"/>
        </w:rPr>
        <w:t>Feed-forward neural networks</w:t>
      </w:r>
      <w:del w:id="83" w:author="Luis Barreiro" w:date="2022-11-16T21:19:00Z">
        <w:r w:rsidR="002B328A" w:rsidRPr="002017E8" w:rsidDel="005C046E">
          <w:rPr>
            <w:rFonts w:ascii="Arial" w:hAnsi="Arial" w:cs="Arial"/>
            <w:sz w:val="24"/>
            <w:szCs w:val="24"/>
            <w:u w:val="single"/>
          </w:rPr>
          <w:delText xml:space="preserve"> (FFNN)</w:delText>
        </w:r>
      </w:del>
    </w:p>
    <w:p w14:paraId="4BB94185" w14:textId="77777777" w:rsidR="00CF2F29" w:rsidRDefault="00CF2F29" w:rsidP="00CF2F29">
      <w:pPr>
        <w:pStyle w:val="ListParagraph"/>
        <w:ind w:left="1080"/>
        <w:rPr>
          <w:rFonts w:ascii="Arial" w:hAnsi="Arial" w:cs="Arial"/>
          <w:sz w:val="24"/>
          <w:szCs w:val="24"/>
        </w:rPr>
      </w:pPr>
    </w:p>
    <w:p w14:paraId="3187303B" w14:textId="6D01AF8F" w:rsidR="00076CED" w:rsidRPr="00CC2DA2" w:rsidRDefault="00076CED" w:rsidP="00076CED">
      <w:pPr>
        <w:pStyle w:val="ListParagraph"/>
        <w:numPr>
          <w:ilvl w:val="3"/>
          <w:numId w:val="1"/>
        </w:numPr>
        <w:rPr>
          <w:rFonts w:ascii="Arial" w:hAnsi="Arial" w:cs="Arial"/>
          <w:i/>
          <w:iCs/>
          <w:sz w:val="24"/>
          <w:szCs w:val="24"/>
        </w:rPr>
      </w:pPr>
      <w:r w:rsidRPr="00CC2DA2">
        <w:rPr>
          <w:rFonts w:ascii="Arial" w:hAnsi="Arial" w:cs="Arial"/>
          <w:i/>
          <w:iCs/>
          <w:sz w:val="24"/>
          <w:szCs w:val="24"/>
        </w:rPr>
        <w:t>Feed-forward and back propagation algorithm</w:t>
      </w:r>
    </w:p>
    <w:p w14:paraId="39738488" w14:textId="179012D1" w:rsidR="00CF2F29" w:rsidRPr="00CF2F29" w:rsidRDefault="00CF2F29" w:rsidP="00CF2F29">
      <w:pPr>
        <w:jc w:val="both"/>
        <w:rPr>
          <w:rFonts w:ascii="Arial" w:hAnsi="Arial" w:cs="Arial"/>
          <w:sz w:val="24"/>
          <w:szCs w:val="24"/>
        </w:rPr>
      </w:pPr>
      <w:r w:rsidRPr="00CF2F29">
        <w:rPr>
          <w:rFonts w:ascii="Arial" w:hAnsi="Arial" w:cs="Arial"/>
          <w:sz w:val="24"/>
          <w:szCs w:val="24"/>
        </w:rPr>
        <w:t xml:space="preserve">Neural Networks are nonlinear, statistical models, that can learn to approximate some regression function or classification model through considering examples, i.e they are applied to both regression and classification. They are designed to mimic a human brain, in which an arbitrary number of neurons within a layer send signals to other neurons in a different layer. Each neuron accumulates its incoming signals, and they must exceed an activation threshold to yield an output. Each connection is represented by a weight variable </w:t>
      </w:r>
      <w:del w:id="84" w:author="Luis Barreiro" w:date="2022-11-16T21:24:00Z">
        <w:r w:rsidRPr="00CF2F29" w:rsidDel="005C046E">
          <w:rPr>
            <w:rFonts w:ascii="Arial" w:hAnsi="Arial" w:cs="Arial"/>
            <w:sz w:val="24"/>
            <w:szCs w:val="24"/>
          </w:rPr>
          <w:delText xml:space="preserve">(Hjort-Jensen) </w:delText>
        </w:r>
      </w:del>
      <w:r w:rsidRPr="00CF2F29">
        <w:rPr>
          <w:rFonts w:ascii="Arial" w:hAnsi="Arial" w:cs="Arial"/>
          <w:sz w:val="24"/>
          <w:szCs w:val="24"/>
        </w:rPr>
        <w:t xml:space="preserve">plus some bias. They are called </w:t>
      </w:r>
      <w:r w:rsidRPr="00CF2F29">
        <w:rPr>
          <w:rFonts w:ascii="Arial" w:hAnsi="Arial" w:cs="Arial"/>
          <w:i/>
          <w:iCs/>
          <w:sz w:val="24"/>
          <w:szCs w:val="24"/>
        </w:rPr>
        <w:t>feedforward</w:t>
      </w:r>
      <w:r w:rsidRPr="00CF2F29">
        <w:rPr>
          <w:rFonts w:ascii="Arial" w:hAnsi="Arial" w:cs="Arial"/>
          <w:sz w:val="24"/>
          <w:szCs w:val="24"/>
        </w:rPr>
        <w:t xml:space="preserve"> when the information flows just in one direction through the model, from the input, through the layers and produces an output. They are called </w:t>
      </w:r>
      <w:r w:rsidRPr="00CF2F29">
        <w:rPr>
          <w:rFonts w:ascii="Arial" w:hAnsi="Arial" w:cs="Arial"/>
          <w:i/>
          <w:iCs/>
          <w:sz w:val="24"/>
          <w:szCs w:val="24"/>
        </w:rPr>
        <w:t>networks</w:t>
      </w:r>
      <w:r w:rsidRPr="00CF2F29">
        <w:rPr>
          <w:rFonts w:ascii="Arial" w:hAnsi="Arial" w:cs="Arial"/>
          <w:sz w:val="24"/>
          <w:szCs w:val="24"/>
        </w:rPr>
        <w:t xml:space="preserve"> because they can be composed by many different functions.</w:t>
      </w:r>
    </w:p>
    <w:p w14:paraId="1FB02069" w14:textId="360B4F08" w:rsidR="00CF2F29" w:rsidRPr="00CF2F29" w:rsidRDefault="00CF2F29" w:rsidP="00CF2F29">
      <w:pPr>
        <w:jc w:val="both"/>
        <w:rPr>
          <w:rFonts w:ascii="Arial" w:hAnsi="Arial" w:cs="Arial"/>
          <w:sz w:val="24"/>
          <w:szCs w:val="24"/>
        </w:rPr>
      </w:pPr>
      <w:r>
        <w:rPr>
          <w:rFonts w:ascii="Arial" w:hAnsi="Arial" w:cs="Arial"/>
          <w:sz w:val="24"/>
          <w:szCs w:val="24"/>
        </w:rPr>
        <w:t xml:space="preserve">In </w:t>
      </w:r>
      <w:r w:rsidRPr="00CF2F29">
        <w:rPr>
          <w:rFonts w:ascii="Arial" w:hAnsi="Arial" w:cs="Arial"/>
          <w:sz w:val="24"/>
          <w:szCs w:val="24"/>
        </w:rPr>
        <w:t>Fig</w:t>
      </w:r>
      <w:r>
        <w:rPr>
          <w:rFonts w:ascii="Arial" w:hAnsi="Arial" w:cs="Arial"/>
          <w:sz w:val="24"/>
          <w:szCs w:val="24"/>
        </w:rPr>
        <w:t>.</w:t>
      </w:r>
      <w:r w:rsidRPr="00CF2F29">
        <w:rPr>
          <w:rFonts w:ascii="Arial" w:hAnsi="Arial" w:cs="Arial"/>
          <w:sz w:val="24"/>
          <w:szCs w:val="24"/>
        </w:rPr>
        <w:t xml:space="preserve"> </w:t>
      </w:r>
      <w:r>
        <w:rPr>
          <w:rFonts w:ascii="Arial" w:hAnsi="Arial" w:cs="Arial"/>
          <w:sz w:val="24"/>
          <w:szCs w:val="24"/>
        </w:rPr>
        <w:t>1,</w:t>
      </w:r>
      <w:r w:rsidRPr="00CF2F29">
        <w:rPr>
          <w:rFonts w:ascii="Arial" w:hAnsi="Arial" w:cs="Arial"/>
          <w:sz w:val="24"/>
          <w:szCs w:val="24"/>
        </w:rPr>
        <w:t xml:space="preserve"> a network diagram of a multilayer perceptron (MLP)</w:t>
      </w:r>
      <w:r>
        <w:rPr>
          <w:rFonts w:ascii="Arial" w:hAnsi="Arial" w:cs="Arial"/>
          <w:sz w:val="24"/>
          <w:szCs w:val="24"/>
        </w:rPr>
        <w:t xml:space="preserve"> is depicted. This</w:t>
      </w:r>
      <w:r w:rsidRPr="00CF2F29">
        <w:rPr>
          <w:rFonts w:ascii="Arial" w:hAnsi="Arial" w:cs="Arial"/>
          <w:sz w:val="24"/>
          <w:szCs w:val="24"/>
        </w:rPr>
        <w:t xml:space="preserve"> is a fully connected </w:t>
      </w:r>
      <w:r w:rsidR="007C32D6">
        <w:rPr>
          <w:rFonts w:ascii="Arial" w:hAnsi="Arial" w:cs="Arial"/>
          <w:sz w:val="24"/>
          <w:szCs w:val="24"/>
        </w:rPr>
        <w:t>F</w:t>
      </w:r>
      <w:r w:rsidRPr="00CF2F29">
        <w:rPr>
          <w:rFonts w:ascii="Arial" w:hAnsi="Arial" w:cs="Arial"/>
          <w:sz w:val="24"/>
          <w:szCs w:val="24"/>
        </w:rPr>
        <w:t>eed-</w:t>
      </w:r>
      <w:r w:rsidR="007C32D6">
        <w:rPr>
          <w:rFonts w:ascii="Arial" w:hAnsi="Arial" w:cs="Arial"/>
          <w:sz w:val="24"/>
          <w:szCs w:val="24"/>
        </w:rPr>
        <w:t>F</w:t>
      </w:r>
      <w:r w:rsidRPr="00CF2F29">
        <w:rPr>
          <w:rFonts w:ascii="Arial" w:hAnsi="Arial" w:cs="Arial"/>
          <w:sz w:val="24"/>
          <w:szCs w:val="24"/>
        </w:rPr>
        <w:t xml:space="preserve">orward </w:t>
      </w:r>
      <w:r w:rsidR="007C32D6">
        <w:rPr>
          <w:rFonts w:ascii="Arial" w:hAnsi="Arial" w:cs="Arial"/>
          <w:sz w:val="24"/>
          <w:szCs w:val="24"/>
        </w:rPr>
        <w:t>N</w:t>
      </w:r>
      <w:r w:rsidRPr="00CF2F29">
        <w:rPr>
          <w:rFonts w:ascii="Arial" w:hAnsi="Arial" w:cs="Arial"/>
          <w:sz w:val="24"/>
          <w:szCs w:val="24"/>
        </w:rPr>
        <w:t xml:space="preserve">eural </w:t>
      </w:r>
      <w:r w:rsidR="007C32D6">
        <w:rPr>
          <w:rFonts w:ascii="Arial" w:hAnsi="Arial" w:cs="Arial"/>
          <w:sz w:val="24"/>
          <w:szCs w:val="24"/>
        </w:rPr>
        <w:t>N</w:t>
      </w:r>
      <w:r w:rsidRPr="00CF2F29">
        <w:rPr>
          <w:rFonts w:ascii="Arial" w:hAnsi="Arial" w:cs="Arial"/>
          <w:sz w:val="24"/>
          <w:szCs w:val="24"/>
        </w:rPr>
        <w:t>etwork</w:t>
      </w:r>
      <w:r w:rsidR="007C32D6">
        <w:rPr>
          <w:rFonts w:ascii="Arial" w:hAnsi="Arial" w:cs="Arial"/>
          <w:sz w:val="24"/>
          <w:szCs w:val="24"/>
        </w:rPr>
        <w:t xml:space="preserve"> (FFNN)</w:t>
      </w:r>
      <w:r w:rsidRPr="00CF2F29">
        <w:rPr>
          <w:rFonts w:ascii="Arial" w:hAnsi="Arial" w:cs="Arial"/>
          <w:sz w:val="24"/>
          <w:szCs w:val="24"/>
        </w:rPr>
        <w:t xml:space="preserve"> with an input layer with four neurons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hAnsi="Arial" w:cs="Arial"/>
          <w:sz w:val="24"/>
          <w:szCs w:val="24"/>
        </w:rPr>
        <w:t>), one hidden layer (it could be more) with 5 neurons and an output layer with 2 neurons (</w:t>
      </w:r>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k</m:t>
            </m:r>
          </m:sub>
        </m:sSub>
      </m:oMath>
      <w:r w:rsidRPr="00CF2F29">
        <w:rPr>
          <w:rFonts w:ascii="Arial" w:hAnsi="Arial" w:cs="Arial"/>
          <w:sz w:val="24"/>
          <w:szCs w:val="24"/>
        </w:rPr>
        <w:t>). Each circle represents neurons, the weight parameters are represented by links between the neurons. Activation functions presented on the hidden layer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hAnsi="Arial" w:cs="Arial"/>
          <w:sz w:val="24"/>
          <w:szCs w:val="24"/>
        </w:rPr>
        <w:t>). For classification problems, there is often an output function on the output layer. For regression there is typically only one output, and the output function would often be the identity function. The length of the network gives the depth of the model, while the dimensionality of the hidden layers determines the width.</w:t>
      </w:r>
    </w:p>
    <w:p w14:paraId="42D82F2A" w14:textId="77777777" w:rsidR="00CF2F29" w:rsidRPr="00CF2F29" w:rsidRDefault="00CF2F29" w:rsidP="00CF2F29">
      <w:pPr>
        <w:pStyle w:val="ListParagraph"/>
        <w:keepNext/>
        <w:ind w:left="360"/>
        <w:jc w:val="center"/>
        <w:rPr>
          <w:rFonts w:ascii="Arial" w:hAnsi="Arial" w:cs="Arial"/>
          <w:sz w:val="24"/>
          <w:szCs w:val="24"/>
        </w:rPr>
      </w:pPr>
      <w:r>
        <w:rPr>
          <w:noProof/>
        </w:rPr>
        <w:lastRenderedPageBreak/>
        <w:drawing>
          <wp:inline distT="0" distB="0" distL="0" distR="0" wp14:anchorId="32E9F6AC" wp14:editId="54A8EA77">
            <wp:extent cx="3771834" cy="3827780"/>
            <wp:effectExtent l="0" t="0" r="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0719" cy="3836797"/>
                    </a:xfrm>
                    <a:prstGeom prst="rect">
                      <a:avLst/>
                    </a:prstGeom>
                    <a:noFill/>
                    <a:ln>
                      <a:noFill/>
                    </a:ln>
                  </pic:spPr>
                </pic:pic>
              </a:graphicData>
            </a:graphic>
          </wp:inline>
        </w:drawing>
      </w:r>
    </w:p>
    <w:p w14:paraId="7A9641FC" w14:textId="3CAD9C48" w:rsidR="00CF2F29" w:rsidRDefault="00CF2F29" w:rsidP="00CF2F29">
      <w:pPr>
        <w:pStyle w:val="ListParagraph"/>
        <w:ind w:left="360"/>
        <w:rPr>
          <w:rFonts w:ascii="Arial" w:hAnsi="Arial" w:cs="Arial"/>
          <w:i/>
          <w:iCs/>
          <w:sz w:val="20"/>
          <w:szCs w:val="20"/>
        </w:rPr>
      </w:pPr>
      <w:r w:rsidRPr="00CC2DA2">
        <w:rPr>
          <w:rFonts w:ascii="Arial" w:hAnsi="Arial" w:cs="Arial"/>
          <w:b/>
          <w:bCs/>
          <w:sz w:val="20"/>
          <w:szCs w:val="20"/>
        </w:rPr>
        <w:t>Fig. 1:</w:t>
      </w:r>
      <w:r w:rsidRPr="00CF2F29">
        <w:rPr>
          <w:rFonts w:ascii="Arial" w:hAnsi="Arial" w:cs="Arial"/>
          <w:sz w:val="20"/>
          <w:szCs w:val="20"/>
        </w:rPr>
        <w:t xml:space="preserve">  Diagram of an example of single hidden layer, </w:t>
      </w:r>
      <w:del w:id="85" w:author="Luis Barreiro" w:date="2022-11-16T21:20:00Z">
        <w:r w:rsidRPr="00CF2F29" w:rsidDel="005C046E">
          <w:rPr>
            <w:rFonts w:ascii="Arial" w:hAnsi="Arial" w:cs="Arial"/>
            <w:sz w:val="20"/>
            <w:szCs w:val="20"/>
          </w:rPr>
          <w:delText>feed-forward neural network</w:delText>
        </w:r>
      </w:del>
      <w:ins w:id="86" w:author="Luis Barreiro" w:date="2022-11-16T21:20:00Z">
        <w:r w:rsidR="005C046E">
          <w:rPr>
            <w:rFonts w:ascii="Arial" w:hAnsi="Arial" w:cs="Arial"/>
            <w:sz w:val="20"/>
            <w:szCs w:val="20"/>
          </w:rPr>
          <w:t>FFNN</w:t>
        </w:r>
      </w:ins>
      <w:r w:rsidRPr="00CF2F29">
        <w:rPr>
          <w:rFonts w:ascii="Arial" w:hAnsi="Arial" w:cs="Arial"/>
          <w:i/>
          <w:iCs/>
          <w:sz w:val="20"/>
          <w:szCs w:val="20"/>
        </w:rPr>
        <w:t>.</w:t>
      </w:r>
    </w:p>
    <w:p w14:paraId="56F161B7" w14:textId="77777777" w:rsidR="00CF2F29" w:rsidRPr="00CF2F29" w:rsidRDefault="00CF2F29" w:rsidP="00CF2F29">
      <w:pPr>
        <w:pStyle w:val="ListParagraph"/>
        <w:numPr>
          <w:ilvl w:val="0"/>
          <w:numId w:val="1"/>
        </w:numPr>
        <w:jc w:val="center"/>
        <w:rPr>
          <w:rFonts w:ascii="Arial" w:hAnsi="Arial" w:cs="Arial"/>
          <w:i/>
          <w:iCs/>
          <w:sz w:val="20"/>
          <w:szCs w:val="20"/>
        </w:rPr>
      </w:pPr>
    </w:p>
    <w:p w14:paraId="716E57AE" w14:textId="77777777" w:rsidR="00CF2F29" w:rsidRPr="00CF2F29" w:rsidRDefault="00CF2F29" w:rsidP="00CF2F29">
      <w:pPr>
        <w:keepNext/>
        <w:spacing w:line="257" w:lineRule="auto"/>
        <w:jc w:val="both"/>
        <w:rPr>
          <w:rFonts w:ascii="Arial" w:hAnsi="Arial" w:cs="Arial"/>
          <w:sz w:val="24"/>
          <w:szCs w:val="24"/>
        </w:rPr>
      </w:pPr>
      <w:r w:rsidRPr="00CF2F29">
        <w:rPr>
          <w:rFonts w:ascii="Arial" w:hAnsi="Arial" w:cs="Arial"/>
          <w:sz w:val="24"/>
          <w:szCs w:val="24"/>
        </w:rPr>
        <w:t xml:space="preserve">The performance of the neural network is as follows. Each input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eastAsiaTheme="minorEastAsia" w:hAnsi="Arial" w:cs="Arial"/>
          <w:sz w:val="24"/>
          <w:szCs w:val="24"/>
        </w:rPr>
        <w:t xml:space="preserve"> </w:t>
      </w:r>
      <w:r w:rsidRPr="00CF2F29">
        <w:rPr>
          <w:rFonts w:ascii="Arial" w:hAnsi="Arial" w:cs="Arial"/>
          <w:sz w:val="24"/>
          <w:szCs w:val="24"/>
        </w:rPr>
        <w:t xml:space="preserve">is multiplied by a weight </w:t>
      </w:r>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oMath>
      <w:r w:rsidRPr="00CF2F29">
        <w:rPr>
          <w:rFonts w:ascii="Arial" w:eastAsiaTheme="minorEastAsia" w:hAnsi="Arial" w:cs="Arial"/>
          <w:sz w:val="24"/>
          <w:szCs w:val="24"/>
        </w:rPr>
        <w:t>, that indicate the strength of the connection to each node in the next layer. To avoid outputs of only zeros, a small bias is added to each weight. These weights are usually initialized with random small numbers distributed around zero. The result is analyzed by an activation function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eastAsiaTheme="minorEastAsia" w:hAnsi="Arial" w:cs="Arial"/>
          <w:sz w:val="24"/>
          <w:szCs w:val="24"/>
        </w:rPr>
        <w:t>), and the result is the output for each node, which at the same time becomes the input for the next layer</w:t>
      </w:r>
    </w:p>
    <w:p w14:paraId="74B8E487" w14:textId="72E4EFE6" w:rsidR="00CF2F29" w:rsidRPr="00CF2F29" w:rsidRDefault="00CF2F29" w:rsidP="00534D91">
      <w:pPr>
        <w:jc w:val="both"/>
        <w:rPr>
          <w:rFonts w:ascii="Arial" w:hAnsi="Arial" w:cs="Arial"/>
          <w:sz w:val="24"/>
          <w:szCs w:val="24"/>
        </w:rPr>
      </w:pPr>
      <w:r w:rsidRPr="00CF2F29">
        <w:rPr>
          <w:rFonts w:ascii="Arial" w:hAnsi="Arial" w:cs="Arial"/>
          <w:sz w:val="24"/>
          <w:szCs w:val="24"/>
        </w:rPr>
        <w:t xml:space="preserve">The training data shows the behavior of the output layer: the output data should be close to </w:t>
      </w:r>
      <m:oMath>
        <m:r>
          <w:rPr>
            <w:rFonts w:ascii="Cambria Math" w:hAnsi="Cambria Math" w:cs="Arial"/>
            <w:sz w:val="24"/>
            <w:szCs w:val="24"/>
          </w:rPr>
          <m:t>y</m:t>
        </m:r>
      </m:oMath>
      <w:r w:rsidRPr="00CF2F29">
        <w:rPr>
          <w:rFonts w:ascii="Arial" w:eastAsiaTheme="minorEastAsia" w:hAnsi="Arial" w:cs="Arial"/>
          <w:sz w:val="24"/>
          <w:szCs w:val="24"/>
        </w:rPr>
        <w:t>. But it doesn’t specify the behavior of the hidden layers, the learning algorithm decides how to use them to end producing the desired output (that is the reason for calling them hidden layers).</w:t>
      </w:r>
    </w:p>
    <w:p w14:paraId="7BF57603" w14:textId="16519C2F" w:rsidR="00076CED" w:rsidRPr="00CC2DA2" w:rsidRDefault="0082101F" w:rsidP="00076CED">
      <w:pPr>
        <w:pStyle w:val="ListParagraph"/>
        <w:numPr>
          <w:ilvl w:val="3"/>
          <w:numId w:val="1"/>
        </w:numPr>
        <w:rPr>
          <w:rFonts w:ascii="Arial" w:hAnsi="Arial" w:cs="Arial"/>
          <w:i/>
          <w:iCs/>
          <w:sz w:val="24"/>
          <w:szCs w:val="24"/>
        </w:rPr>
      </w:pPr>
      <w:r w:rsidRPr="00CC2DA2">
        <w:rPr>
          <w:rFonts w:ascii="Arial" w:hAnsi="Arial" w:cs="Arial"/>
          <w:i/>
          <w:iCs/>
          <w:sz w:val="24"/>
          <w:szCs w:val="24"/>
        </w:rPr>
        <w:t>Activation functions</w:t>
      </w:r>
    </w:p>
    <w:p w14:paraId="419AF29E" w14:textId="31852397" w:rsidR="002A014A" w:rsidRPr="002A014A" w:rsidRDefault="002A014A" w:rsidP="002A014A">
      <w:pPr>
        <w:jc w:val="both"/>
        <w:rPr>
          <w:rFonts w:ascii="Arial" w:hAnsi="Arial" w:cs="Arial"/>
          <w:sz w:val="24"/>
          <w:szCs w:val="24"/>
        </w:rPr>
      </w:pPr>
      <w:r w:rsidRPr="002A014A">
        <w:rPr>
          <w:rFonts w:ascii="Arial" w:hAnsi="Arial" w:cs="Arial"/>
          <w:sz w:val="24"/>
          <w:szCs w:val="24"/>
        </w:rPr>
        <w:t>The choice of activation layers can have big influence on the performance of the neural network. In a FFNN the activation functions are required to be non-constant, bounded, monotonically increasing and continuous (Hjortn-Jensen</w:t>
      </w:r>
      <w:ins w:id="87" w:author="Luis Barreiro" w:date="2022-11-16T21:29:00Z">
        <w:r w:rsidR="002E5CB7">
          <w:rPr>
            <w:rFonts w:ascii="Arial" w:hAnsi="Arial" w:cs="Arial"/>
            <w:sz w:val="24"/>
            <w:szCs w:val="24"/>
          </w:rPr>
          <w:t>, 2022</w:t>
        </w:r>
      </w:ins>
      <w:r w:rsidRPr="002A014A">
        <w:rPr>
          <w:rFonts w:ascii="Arial" w:hAnsi="Arial" w:cs="Arial"/>
          <w:sz w:val="24"/>
          <w:szCs w:val="24"/>
        </w:rPr>
        <w:t>) for the network to work well in complex datasets. Common choices include sigmoid function, the Rectified Linear Unit function (ReLU), the hyperbolic tangent function (than) or the Leaky ReLU.</w:t>
      </w:r>
    </w:p>
    <w:p w14:paraId="705A6971" w14:textId="395F0AB3" w:rsidR="002A014A" w:rsidRPr="002A014A" w:rsidRDefault="002A014A" w:rsidP="002A014A">
      <w:pPr>
        <w:jc w:val="both"/>
        <w:rPr>
          <w:rFonts w:ascii="Arial" w:hAnsi="Arial" w:cs="Arial"/>
          <w:sz w:val="24"/>
          <w:szCs w:val="24"/>
        </w:rPr>
      </w:pPr>
      <w:r w:rsidRPr="00CC2DA2">
        <w:rPr>
          <w:rFonts w:ascii="Arial" w:hAnsi="Arial" w:cs="Arial"/>
          <w:i/>
          <w:iCs/>
          <w:sz w:val="24"/>
          <w:szCs w:val="24"/>
          <w:u w:val="single"/>
        </w:rPr>
        <w:t>Sigmoid:</w:t>
      </w:r>
      <w:r w:rsidRPr="002A014A">
        <w:rPr>
          <w:rFonts w:ascii="Arial" w:hAnsi="Arial" w:cs="Arial"/>
          <w:sz w:val="24"/>
          <w:szCs w:val="24"/>
        </w:rPr>
        <w:t xml:space="preserve"> The Sigmoid (or Logistic) function is the preferred one for classification problems with binary outcome, which aims to predict outputs in form of discrete variables (yes/no, </w:t>
      </w:r>
      <w:r w:rsidRPr="002A014A">
        <w:rPr>
          <w:rFonts w:ascii="Arial" w:hAnsi="Arial" w:cs="Arial"/>
          <w:sz w:val="24"/>
          <w:szCs w:val="24"/>
        </w:rPr>
        <w:lastRenderedPageBreak/>
        <w:t xml:space="preserve">true/false etc.). The minimization on the cost function leads in this case to a non-linear equation that can’t be solve analytically. The optimization of logistic regression is then done by minimization algorithms, like </w:t>
      </w:r>
      <w:del w:id="88" w:author="Luis Barreiro" w:date="2022-11-16T21:17:00Z">
        <w:r w:rsidRPr="002A014A" w:rsidDel="005C046E">
          <w:rPr>
            <w:rFonts w:ascii="Arial" w:hAnsi="Arial" w:cs="Arial"/>
            <w:sz w:val="24"/>
            <w:szCs w:val="24"/>
          </w:rPr>
          <w:delText>gradient descent</w:delText>
        </w:r>
      </w:del>
      <w:ins w:id="89" w:author="Luis Barreiro" w:date="2022-11-16T21:17:00Z">
        <w:r w:rsidR="005C046E">
          <w:rPr>
            <w:rFonts w:ascii="Arial" w:hAnsi="Arial" w:cs="Arial"/>
            <w:sz w:val="24"/>
            <w:szCs w:val="24"/>
          </w:rPr>
          <w:t>GD</w:t>
        </w:r>
      </w:ins>
      <w:r w:rsidRPr="002A014A">
        <w:rPr>
          <w:rFonts w:ascii="Arial" w:hAnsi="Arial" w:cs="Arial"/>
          <w:sz w:val="24"/>
          <w:szCs w:val="24"/>
        </w:rPr>
        <w:t xml:space="preserve"> methods.</w:t>
      </w:r>
    </w:p>
    <w:p w14:paraId="578C1048" w14:textId="77777777" w:rsidR="002A014A" w:rsidRPr="002A014A" w:rsidRDefault="002A014A" w:rsidP="002A014A">
      <w:pPr>
        <w:jc w:val="both"/>
        <w:rPr>
          <w:rFonts w:ascii="Arial" w:eastAsiaTheme="minorEastAsia" w:hAnsi="Arial" w:cs="Arial"/>
          <w:sz w:val="24"/>
          <w:szCs w:val="24"/>
        </w:rPr>
      </w:pPr>
      <w:r w:rsidRPr="002A014A">
        <w:rPr>
          <w:rFonts w:ascii="Arial" w:hAnsi="Arial" w:cs="Arial"/>
          <w:sz w:val="24"/>
          <w:szCs w:val="24"/>
        </w:rPr>
        <w:t xml:space="preserve">Considering the case where the response variables are discrete and only take values from two classes </w:t>
      </w:r>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r>
          <w:rPr>
            <w:rFonts w:ascii="Cambria Math" w:hAnsi="Cambria Math" w:cs="Arial"/>
            <w:sz w:val="24"/>
            <w:szCs w:val="24"/>
          </w:rPr>
          <m:t>∈[0,1]</m:t>
        </m:r>
      </m:oMath>
      <w:r w:rsidRPr="002A014A">
        <w:rPr>
          <w:rFonts w:ascii="Arial" w:eastAsiaTheme="minorEastAsia" w:hAnsi="Arial" w:cs="Arial"/>
          <w:sz w:val="24"/>
          <w:szCs w:val="24"/>
        </w:rPr>
        <w:t xml:space="preserve">, the sigmoid function gives the probability that a data point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m:t>
            </m:r>
          </m:sub>
        </m:sSub>
      </m:oMath>
      <w:r w:rsidRPr="002A014A">
        <w:rPr>
          <w:rFonts w:ascii="Arial" w:eastAsiaTheme="minorEastAsia" w:hAnsi="Arial" w:cs="Arial"/>
          <w:sz w:val="24"/>
          <w:szCs w:val="24"/>
        </w:rPr>
        <w:t xml:space="preserve"> belongs to one of the categories:</w:t>
      </w:r>
    </w:p>
    <w:p w14:paraId="33597A4A" w14:textId="77777777" w:rsidR="002A014A" w:rsidRPr="002A014A" w:rsidRDefault="002A014A" w:rsidP="002A014A">
      <w:pPr>
        <w:jc w:val="both"/>
        <w:rPr>
          <w:rFonts w:ascii="Arial" w:eastAsiaTheme="minorEastAsia" w:hAnsi="Arial" w:cs="Arial"/>
          <w:sz w:val="24"/>
          <w:szCs w:val="24"/>
        </w:rPr>
      </w:pPr>
      <m:oMathPara>
        <m:oMath>
          <m:r>
            <w:rPr>
              <w:rFonts w:ascii="Cambria Math" w:hAnsi="Cambria Math" w:cs="Arial"/>
              <w:sz w:val="24"/>
              <w:szCs w:val="24"/>
            </w:rPr>
            <m:t>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num>
            <m:den>
              <m:r>
                <w:rPr>
                  <w:rFonts w:ascii="Cambria Math" w:hAnsi="Cambria Math" w:cs="Arial"/>
                  <w:sz w:val="24"/>
                  <w:szCs w:val="24"/>
                </w:rPr>
                <m:t xml:space="preserve">1+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oMath>
      </m:oMathPara>
    </w:p>
    <w:p w14:paraId="0AB54473" w14:textId="77777777" w:rsidR="002A014A" w:rsidRPr="002A014A" w:rsidRDefault="002A014A" w:rsidP="002A014A">
      <w:pPr>
        <w:jc w:val="both"/>
        <w:rPr>
          <w:rFonts w:ascii="Arial" w:hAnsi="Arial" w:cs="Arial"/>
          <w:sz w:val="24"/>
          <w:szCs w:val="24"/>
        </w:rPr>
      </w:pPr>
      <m:oMathPara>
        <m:oMath>
          <m:r>
            <w:rPr>
              <w:rFonts w:ascii="Cambria Math" w:hAnsi="Cambria Math" w:cs="Arial"/>
              <w:sz w:val="24"/>
              <w:szCs w:val="24"/>
            </w:rPr>
            <m:t>1-p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=p(-t)</m:t>
          </m:r>
        </m:oMath>
      </m:oMathPara>
    </w:p>
    <w:p w14:paraId="670FA1E7" w14:textId="77777777" w:rsidR="002A014A" w:rsidRPr="002A014A" w:rsidRDefault="002A014A" w:rsidP="002A014A">
      <w:pPr>
        <w:jc w:val="both"/>
        <w:rPr>
          <w:rFonts w:ascii="Arial" w:eastAsiaTheme="minorEastAsia" w:hAnsi="Arial" w:cs="Arial"/>
          <w:sz w:val="24"/>
          <w:szCs w:val="24"/>
        </w:rPr>
      </w:pPr>
      <w:r w:rsidRPr="002A014A">
        <w:rPr>
          <w:rFonts w:ascii="Arial" w:hAnsi="Arial" w:cs="Arial"/>
          <w:sz w:val="24"/>
          <w:szCs w:val="24"/>
        </w:rPr>
        <w:t xml:space="preserve">The sigmoid function gives outputs in the range </w:t>
      </w:r>
      <m:oMath>
        <m:r>
          <w:rPr>
            <w:rFonts w:ascii="Cambria Math" w:hAnsi="Cambria Math" w:cs="Arial"/>
            <w:sz w:val="24"/>
            <w:szCs w:val="24"/>
          </w:rPr>
          <m:t>p∈[0,1]</m:t>
        </m:r>
      </m:oMath>
      <w:r w:rsidRPr="002A014A">
        <w:rPr>
          <w:rFonts w:ascii="Arial" w:eastAsiaTheme="minorEastAsia" w:hAnsi="Arial" w:cs="Arial"/>
          <w:sz w:val="24"/>
          <w:szCs w:val="24"/>
        </w:rPr>
        <w:t>, which it’s a good fit to classify a binary problem. In the case of having more than two classes (or categories), the softmax function is commonly used. This function also gives outputs in between 0 and 1, with the particularity that all the outputs sum 1, so they can be interpreted as probabilities that the output is in a particular class.</w:t>
      </w:r>
    </w:p>
    <w:p w14:paraId="5DC3089D"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To measure the performance of the classification network, we apply an accuracy score to some data that has not been part of the training dataset. This term is simply the number of outputs classified correctly divided by the total. The expression is as follows:</w:t>
      </w:r>
    </w:p>
    <w:p w14:paraId="1E2E45E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 xml:space="preserve">Accuracy= </m:t>
          </m:r>
          <m:f>
            <m:fPr>
              <m:ctrlPr>
                <w:rPr>
                  <w:rFonts w:ascii="Cambria Math" w:eastAsiaTheme="minorEastAsia" w:hAnsi="Cambria Math" w:cs="Arial"/>
                  <w:i/>
                  <w:sz w:val="24"/>
                  <w:szCs w:val="24"/>
                </w:rPr>
              </m:ctrlPr>
            </m:fPr>
            <m:num>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i=1</m:t>
                  </m:r>
                </m:sub>
                <m:sup>
                  <m:r>
                    <w:rPr>
                      <w:rFonts w:ascii="Cambria Math" w:eastAsiaTheme="minorEastAsia" w:hAnsi="Cambria Math" w:cs="Arial"/>
                      <w:sz w:val="24"/>
                      <w:szCs w:val="24"/>
                    </w:rPr>
                    <m:t>n</m:t>
                  </m:r>
                </m:sup>
                <m:e>
                  <m:r>
                    <w:rPr>
                      <w:rFonts w:ascii="Cambria Math" w:eastAsiaTheme="minorEastAsia" w:hAnsi="Cambria Math" w:cs="Arial"/>
                      <w:sz w:val="24"/>
                      <w:szCs w:val="24"/>
                    </w:rPr>
                    <m:t>I(</m:t>
                  </m:r>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r>
                    <w:rPr>
                      <w:rFonts w:ascii="Cambria Math" w:eastAsiaTheme="minorEastAsia" w:hAnsi="Cambria Math" w:cs="Arial"/>
                      <w:sz w:val="24"/>
                      <w:szCs w:val="24"/>
                    </w:rPr>
                    <m:t>=</m:t>
                  </m:r>
                </m:e>
              </m:nary>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num>
            <m:den>
              <m:r>
                <w:rPr>
                  <w:rFonts w:ascii="Cambria Math" w:eastAsiaTheme="minorEastAsia" w:hAnsi="Cambria Math" w:cs="Arial"/>
                  <w:sz w:val="24"/>
                  <w:szCs w:val="24"/>
                </w:rPr>
                <m:t>n</m:t>
              </m:r>
            </m:den>
          </m:f>
        </m:oMath>
      </m:oMathPara>
    </w:p>
    <w:p w14:paraId="703B9038"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 xml:space="preserve">Where </w:t>
      </w:r>
      <m:oMath>
        <m:r>
          <w:rPr>
            <w:rFonts w:ascii="Cambria Math" w:eastAsiaTheme="minorEastAsia" w:hAnsi="Cambria Math" w:cs="Arial"/>
            <w:sz w:val="24"/>
            <w:szCs w:val="24"/>
          </w:rPr>
          <m:t>I</m:t>
        </m:r>
      </m:oMath>
      <w:r w:rsidRPr="002A014A">
        <w:rPr>
          <w:rFonts w:ascii="Arial" w:eastAsiaTheme="minorEastAsia" w:hAnsi="Arial" w:cs="Arial"/>
          <w:sz w:val="24"/>
          <w:szCs w:val="24"/>
        </w:rPr>
        <w:t xml:space="preserve"> is the indicator function, 1 if </w:t>
      </w:r>
      <m:oMath>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oMath>
      <w:r w:rsidRPr="002A014A">
        <w:rPr>
          <w:rFonts w:ascii="Arial" w:eastAsiaTheme="minorEastAsia" w:hAnsi="Arial" w:cs="Arial"/>
          <w:sz w:val="24"/>
          <w:szCs w:val="24"/>
        </w:rPr>
        <w:t>, and 0 otherwise.</w:t>
      </w:r>
    </w:p>
    <w:p w14:paraId="38189920" w14:textId="4C59BCAB"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Softmax</w:t>
      </w:r>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The Softmax function, also called Multinomial Logistic Regression, can be used for outputs with multiple </w:t>
      </w:r>
      <m:oMath>
        <m:r>
          <w:rPr>
            <w:rFonts w:ascii="Cambria Math" w:eastAsiaTheme="minorEastAsia" w:hAnsi="Cambria Math" w:cs="Arial"/>
            <w:sz w:val="24"/>
            <w:szCs w:val="24"/>
          </w:rPr>
          <m:t>K</m:t>
        </m:r>
      </m:oMath>
      <w:r w:rsidRPr="002A014A">
        <w:rPr>
          <w:rFonts w:ascii="Arial" w:eastAsiaTheme="minorEastAsia" w:hAnsi="Arial" w:cs="Arial"/>
          <w:sz w:val="24"/>
          <w:szCs w:val="24"/>
        </w:rPr>
        <w:t xml:space="preserve"> classes. It produces positive probabilities that sum to one:</w:t>
      </w:r>
    </w:p>
    <w:p w14:paraId="22B71FF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softmax</m:t>
          </m:r>
          <m:sSub>
            <m:sSubPr>
              <m:ctrlPr>
                <w:rPr>
                  <w:rFonts w:ascii="Cambria Math" w:eastAsiaTheme="minorEastAsia" w:hAnsi="Cambria Math" w:cs="Arial"/>
                  <w:i/>
                  <w:sz w:val="24"/>
                  <w:szCs w:val="24"/>
                </w:rPr>
              </m:ctrlPr>
            </m:sSub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e>
            <m:sub>
              <m:r>
                <w:rPr>
                  <w:rFonts w:ascii="Cambria Math" w:eastAsiaTheme="minorEastAsia" w:hAnsi="Cambria Math" w:cs="Arial"/>
                  <w:sz w:val="24"/>
                  <w:szCs w:val="24"/>
                </w:rPr>
                <m:t>i</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i</m:t>
                      </m:r>
                    </m:sub>
                  </m:sSub>
                </m:sup>
              </m:sSup>
            </m:num>
            <m:den>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l=1</m:t>
                  </m:r>
                </m:sub>
                <m:sup>
                  <m:r>
                    <w:rPr>
                      <w:rFonts w:ascii="Cambria Math" w:eastAsiaTheme="minorEastAsia" w:hAnsi="Cambria Math" w:cs="Arial"/>
                      <w:sz w:val="24"/>
                      <w:szCs w:val="24"/>
                    </w:rPr>
                    <m:t>K</m:t>
                  </m:r>
                </m:sup>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l</m:t>
                          </m:r>
                        </m:sub>
                      </m:sSub>
                    </m:sup>
                  </m:sSup>
                </m:e>
              </m:nary>
            </m:den>
          </m:f>
        </m:oMath>
      </m:oMathPara>
    </w:p>
    <w:p w14:paraId="665126AF" w14:textId="29A7C091" w:rsidR="002A014A" w:rsidRPr="002A014A" w:rsidRDefault="002A014A" w:rsidP="002A014A">
      <w:pPr>
        <w:jc w:val="both"/>
        <w:rPr>
          <w:rFonts w:ascii="Arial" w:eastAsiaTheme="minorEastAsia" w:hAnsi="Arial" w:cs="Arial"/>
          <w:sz w:val="24"/>
          <w:szCs w:val="24"/>
        </w:rPr>
      </w:pPr>
      <w:r w:rsidRPr="00CC2DA2">
        <w:rPr>
          <w:rFonts w:ascii="Arial" w:hAnsi="Arial" w:cs="Arial"/>
          <w:i/>
          <w:iCs/>
          <w:sz w:val="24"/>
          <w:szCs w:val="24"/>
          <w:u w:val="single"/>
        </w:rPr>
        <w:t>ReLU:</w:t>
      </w:r>
      <w:r w:rsidRPr="002A014A">
        <w:rPr>
          <w:rFonts w:ascii="Arial" w:hAnsi="Arial" w:cs="Arial"/>
          <w:sz w:val="24"/>
          <w:szCs w:val="24"/>
        </w:rPr>
        <w:t xml:space="preserve"> </w:t>
      </w:r>
      <w:r w:rsidRPr="002A014A">
        <w:rPr>
          <w:rFonts w:ascii="Arial" w:eastAsiaTheme="minorEastAsia" w:hAnsi="Arial" w:cs="Arial"/>
          <w:sz w:val="24"/>
          <w:szCs w:val="24"/>
        </w:rPr>
        <w:t>This function only activates when the input variable that goes through it is positive:</w:t>
      </w:r>
    </w:p>
    <w:p w14:paraId="5245E203"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   if x&lt;0</m:t>
                  </m:r>
                </m:e>
                <m:e>
                  <m:r>
                    <w:rPr>
                      <w:rFonts w:ascii="Cambria Math" w:eastAsiaTheme="minorEastAsia" w:hAnsi="Cambria Math" w:cs="Arial"/>
                      <w:sz w:val="24"/>
                      <w:szCs w:val="24"/>
                    </w:rPr>
                    <m:t>x   if x≥0</m:t>
                  </m:r>
                </m:e>
              </m:eqArr>
            </m:e>
          </m:d>
        </m:oMath>
      </m:oMathPara>
    </w:p>
    <w:p w14:paraId="5DFC7025"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ReLU works well in deep neural networks and it’s quite fast to compute. However, it suffers from a problem known as dying ReLU. This is due to some neurons stop outputting anything other than 0. To solve this problem, there is a variant of this method called Leaky ReLU.</w:t>
      </w:r>
    </w:p>
    <w:p w14:paraId="38671A3A"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Leaky ReLU</w:t>
      </w:r>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This form of ReLU has a small positive gradient for negative values:</w:t>
      </w:r>
    </w:p>
    <w:p w14:paraId="6665F44A"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Leaky 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0.01 x   if x&lt;0</m:t>
                  </m:r>
                </m:e>
                <m:e>
                  <m:r>
                    <w:rPr>
                      <w:rFonts w:ascii="Cambria Math" w:eastAsiaTheme="minorEastAsia" w:hAnsi="Cambria Math" w:cs="Arial"/>
                      <w:sz w:val="24"/>
                      <w:szCs w:val="24"/>
                    </w:rPr>
                    <m:t>x            if x≥0</m:t>
                  </m:r>
                </m:e>
              </m:eqArr>
            </m:e>
          </m:d>
        </m:oMath>
      </m:oMathPara>
    </w:p>
    <w:p w14:paraId="7059B730"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lastRenderedPageBreak/>
        <w:t>tanh</w:t>
      </w:r>
      <w:r w:rsidRPr="00CC2DA2">
        <w:rPr>
          <w:rFonts w:ascii="Arial" w:eastAsiaTheme="minorEastAsia" w:hAnsi="Arial" w:cs="Arial"/>
          <w:i/>
          <w:iCs/>
          <w:sz w:val="24"/>
          <w:szCs w:val="24"/>
        </w:rPr>
        <w:t>:</w:t>
      </w:r>
      <w:r w:rsidRPr="002A014A">
        <w:rPr>
          <w:rFonts w:ascii="Arial" w:eastAsiaTheme="minorEastAsia" w:hAnsi="Arial" w:cs="Arial"/>
          <w:sz w:val="24"/>
          <w:szCs w:val="24"/>
        </w:rPr>
        <w:t xml:space="preserve"> The hyperbolic tangent activation function is related to the sigmoid. The difference is the range of outputs is from (-1 to 1). The main advantage with the sigmoid is that tanh is faster.</w:t>
      </w:r>
    </w:p>
    <w:p w14:paraId="3CD59364" w14:textId="77777777" w:rsidR="002A014A" w:rsidRPr="002A014A" w:rsidRDefault="00000000" w:rsidP="002A014A">
      <w:pPr>
        <w:jc w:val="center"/>
        <w:rPr>
          <w:rFonts w:ascii="Arial" w:eastAsiaTheme="minorEastAsia" w:hAnsi="Arial" w:cs="Arial"/>
          <w:sz w:val="24"/>
          <w:szCs w:val="24"/>
        </w:rPr>
      </w:pPr>
      <m:oMathPara>
        <m:oMath>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tanh</m:t>
              </m:r>
            </m:fName>
            <m:e>
              <m:d>
                <m:dPr>
                  <m:ctrlPr>
                    <w:rPr>
                      <w:rFonts w:ascii="Cambria Math" w:eastAsiaTheme="minorEastAsia" w:hAnsi="Cambria Math" w:cs="Arial"/>
                      <w:i/>
                      <w:sz w:val="24"/>
                      <w:szCs w:val="24"/>
                    </w:rPr>
                  </m:ctrlPr>
                </m:dPr>
                <m:e>
                  <m:r>
                    <w:rPr>
                      <w:rFonts w:ascii="Cambria Math" w:eastAsiaTheme="minorEastAsia" w:hAnsi="Cambria Math" w:cs="Arial"/>
                      <w:sz w:val="24"/>
                      <w:szCs w:val="24"/>
                    </w:rPr>
                    <m:t>x</m:t>
                  </m:r>
                </m:e>
              </m:d>
            </m:e>
          </m:func>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(-2x)</m:t>
              </m:r>
            </m:num>
            <m:den>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(-2x)</m:t>
              </m:r>
            </m:den>
          </m:f>
        </m:oMath>
      </m:oMathPara>
    </w:p>
    <w:p w14:paraId="09F33187" w14:textId="09D123B3" w:rsidR="002A014A" w:rsidRPr="00CC2DA2" w:rsidRDefault="002A014A" w:rsidP="002A014A">
      <w:pPr>
        <w:pStyle w:val="ListParagraph"/>
        <w:numPr>
          <w:ilvl w:val="0"/>
          <w:numId w:val="16"/>
        </w:numPr>
        <w:spacing w:line="256" w:lineRule="auto"/>
        <w:jc w:val="both"/>
        <w:rPr>
          <w:rFonts w:ascii="Arial" w:hAnsi="Arial" w:cs="Arial"/>
          <w:i/>
          <w:iCs/>
          <w:sz w:val="24"/>
          <w:szCs w:val="24"/>
        </w:rPr>
      </w:pPr>
      <w:r w:rsidRPr="00CC2DA2">
        <w:rPr>
          <w:rFonts w:ascii="Arial" w:hAnsi="Arial" w:cs="Arial"/>
          <w:i/>
          <w:iCs/>
          <w:sz w:val="24"/>
          <w:szCs w:val="24"/>
        </w:rPr>
        <w:t>Backpropagation algorithm</w:t>
      </w:r>
    </w:p>
    <w:p w14:paraId="4B0C797E" w14:textId="6124CBDE" w:rsidR="002A014A" w:rsidRDefault="002A014A" w:rsidP="002A014A">
      <w:pPr>
        <w:jc w:val="both"/>
        <w:rPr>
          <w:rFonts w:ascii="Arial" w:eastAsiaTheme="minorEastAsia" w:hAnsi="Arial" w:cs="Arial"/>
          <w:sz w:val="24"/>
          <w:szCs w:val="24"/>
        </w:rPr>
      </w:pPr>
      <w:r>
        <w:rPr>
          <w:rFonts w:ascii="Arial" w:hAnsi="Arial" w:cs="Arial"/>
          <w:sz w:val="24"/>
          <w:szCs w:val="24"/>
        </w:rPr>
        <w:t xml:space="preserve">After one feed-forward pass through the network (i.e., one iteration), we need </w:t>
      </w:r>
      <w:r w:rsidR="00142273">
        <w:rPr>
          <w:rFonts w:ascii="Arial" w:hAnsi="Arial" w:cs="Arial"/>
          <w:sz w:val="24"/>
          <w:szCs w:val="24"/>
        </w:rPr>
        <w:t>to</w:t>
      </w:r>
      <w:r>
        <w:rPr>
          <w:rFonts w:ascii="Arial" w:hAnsi="Arial" w:cs="Arial"/>
          <w:sz w:val="24"/>
          <w:szCs w:val="24"/>
        </w:rPr>
        <w:t xml:space="preserve"> adjust the weights and biases that connect the neurons in the network, to minimize the errors in the output. After performing the feed-forward, the output error (last layer </w:t>
      </w:r>
      <m:oMath>
        <m:r>
          <w:rPr>
            <w:rFonts w:ascii="Cambria Math" w:hAnsi="Cambria Math" w:cs="Arial"/>
            <w:sz w:val="24"/>
            <w:szCs w:val="24"/>
          </w:rPr>
          <m:t>L</m:t>
        </m:r>
      </m:oMath>
      <w:r>
        <w:rPr>
          <w:rFonts w:ascii="Arial" w:eastAsiaTheme="minorEastAsia" w:hAnsi="Arial" w:cs="Arial"/>
          <w:sz w:val="24"/>
          <w:szCs w:val="24"/>
        </w:rPr>
        <w:t>) is given by</w:t>
      </w:r>
    </w:p>
    <w:p w14:paraId="389DAE4A" w14:textId="77777777" w:rsidR="002A014A" w:rsidRPr="00903BD6" w:rsidRDefault="00000000"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den>
          </m:f>
        </m:oMath>
      </m:oMathPara>
    </w:p>
    <w:p w14:paraId="14342CB8" w14:textId="77777777"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oMath>
      <w:r>
        <w:rPr>
          <w:rFonts w:ascii="Arial" w:eastAsiaTheme="minorEastAsia" w:hAnsi="Arial" w:cs="Arial"/>
          <w:sz w:val="24"/>
          <w:szCs w:val="24"/>
        </w:rPr>
        <w:t xml:space="preserve"> is the derivative of the activation function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w:t>
      </w:r>
      <m:oMath>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oMath>
      <w:r>
        <w:rPr>
          <w:rFonts w:ascii="Arial" w:eastAsiaTheme="minorEastAsia" w:hAnsi="Arial" w:cs="Arial"/>
          <w:sz w:val="24"/>
          <w:szCs w:val="24"/>
        </w:rPr>
        <w:t xml:space="preserve"> is the output data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and </w:t>
      </w:r>
      <m:oMath>
        <m:r>
          <w:rPr>
            <w:rFonts w:ascii="Cambria Math" w:eastAsiaTheme="minorEastAsia" w:hAnsi="Cambria Math" w:cs="Arial"/>
            <w:sz w:val="24"/>
            <w:szCs w:val="24"/>
          </w:rPr>
          <m:t>C</m:t>
        </m:r>
      </m:oMath>
      <w:r>
        <w:rPr>
          <w:rFonts w:ascii="Arial" w:eastAsiaTheme="minorEastAsia" w:hAnsi="Arial" w:cs="Arial"/>
          <w:sz w:val="24"/>
          <w:szCs w:val="24"/>
        </w:rPr>
        <w:t xml:space="preserve"> is the cost function.</w:t>
      </w:r>
    </w:p>
    <w:p w14:paraId="30A44E89" w14:textId="77777777" w:rsidR="002A014A" w:rsidRDefault="002A014A" w:rsidP="002A014A">
      <w:pPr>
        <w:jc w:val="both"/>
        <w:rPr>
          <w:rFonts w:ascii="Arial" w:eastAsiaTheme="minorEastAsia" w:hAnsi="Arial" w:cs="Arial"/>
          <w:sz w:val="24"/>
          <w:szCs w:val="24"/>
        </w:rPr>
      </w:pPr>
      <w:r>
        <w:rPr>
          <w:rFonts w:ascii="Arial" w:hAnsi="Arial" w:cs="Arial"/>
          <w:sz w:val="24"/>
          <w:szCs w:val="24"/>
        </w:rPr>
        <w:t xml:space="preserve">The back-propagate error can be computed for each layer </w:t>
      </w:r>
      <m:oMath>
        <m:r>
          <w:rPr>
            <w:rFonts w:ascii="Cambria Math" w:hAnsi="Cambria Math" w:cs="Arial"/>
            <w:sz w:val="24"/>
            <w:szCs w:val="24"/>
          </w:rPr>
          <m:t>l=L-1, L-2,…,2</m:t>
        </m:r>
      </m:oMath>
      <w:r>
        <w:rPr>
          <w:rFonts w:ascii="Arial" w:eastAsiaTheme="minorEastAsia" w:hAnsi="Arial" w:cs="Arial"/>
          <w:sz w:val="24"/>
          <w:szCs w:val="24"/>
        </w:rPr>
        <w:t xml:space="preserve"> as</w:t>
      </w:r>
    </w:p>
    <w:p w14:paraId="2A65A062" w14:textId="77777777" w:rsidR="002A014A" w:rsidRPr="0044168C" w:rsidRDefault="00000000"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nary>
            <m:naryPr>
              <m:chr m:val="∑"/>
              <m:limLoc m:val="undOvr"/>
              <m:supHide m:val="1"/>
              <m:ctrlPr>
                <w:rPr>
                  <w:rFonts w:ascii="Cambria Math" w:hAnsi="Cambria Math" w:cs="Arial"/>
                  <w:i/>
                  <w:sz w:val="24"/>
                  <w:szCs w:val="24"/>
                </w:rPr>
              </m:ctrlPr>
            </m:naryPr>
            <m:sub>
              <m:r>
                <w:rPr>
                  <w:rFonts w:ascii="Cambria Math" w:hAnsi="Cambria Math" w:cs="Arial"/>
                  <w:sz w:val="24"/>
                  <w:szCs w:val="24"/>
                </w:rPr>
                <m:t>k</m:t>
              </m:r>
            </m:sub>
            <m:sup/>
            <m:e>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k</m:t>
                  </m:r>
                </m:sub>
                <m:sup>
                  <m:r>
                    <w:rPr>
                      <w:rFonts w:ascii="Cambria Math" w:hAnsi="Cambria Math" w:cs="Arial"/>
                      <w:sz w:val="24"/>
                      <w:szCs w:val="24"/>
                    </w:rPr>
                    <m:t>l+1</m:t>
                  </m:r>
                </m:sup>
              </m:sSubSup>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kj</m:t>
                  </m:r>
                </m:sub>
                <m:sup>
                  <m:r>
                    <w:rPr>
                      <w:rFonts w:ascii="Cambria Math" w:hAnsi="Cambria Math" w:cs="Arial"/>
                      <w:sz w:val="24"/>
                      <w:szCs w:val="24"/>
                    </w:rPr>
                    <m:t>l+1</m:t>
                  </m:r>
                </m:sup>
              </m:sSubSup>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e>
          </m:nary>
        </m:oMath>
      </m:oMathPara>
    </w:p>
    <w:p w14:paraId="17C69570" w14:textId="2617825F"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Weights and biases can now be updated using </w:t>
      </w:r>
      <w:del w:id="90" w:author="Luis Barreiro" w:date="2022-11-16T21:17:00Z">
        <w:r w:rsidDel="005C046E">
          <w:rPr>
            <w:rFonts w:ascii="Arial" w:eastAsiaTheme="minorEastAsia" w:hAnsi="Arial" w:cs="Arial"/>
            <w:sz w:val="24"/>
            <w:szCs w:val="24"/>
          </w:rPr>
          <w:delText>gradient descent</w:delText>
        </w:r>
      </w:del>
      <w:ins w:id="91" w:author="Luis Barreiro" w:date="2022-11-16T21:17:00Z">
        <w:r w:rsidR="005C046E">
          <w:rPr>
            <w:rFonts w:ascii="Arial" w:eastAsiaTheme="minorEastAsia" w:hAnsi="Arial" w:cs="Arial"/>
            <w:sz w:val="24"/>
            <w:szCs w:val="24"/>
          </w:rPr>
          <w:t>GD</w:t>
        </w:r>
      </w:ins>
      <w:r>
        <w:rPr>
          <w:rFonts w:ascii="Arial" w:eastAsiaTheme="minorEastAsia" w:hAnsi="Arial" w:cs="Arial"/>
          <w:sz w:val="24"/>
          <w:szCs w:val="24"/>
        </w:rPr>
        <w:t xml:space="preserve"> for each</w:t>
      </w:r>
      <w:r>
        <w:rPr>
          <w:rFonts w:ascii="Arial" w:hAnsi="Arial" w:cs="Arial"/>
          <w:sz w:val="24"/>
          <w:szCs w:val="24"/>
        </w:rPr>
        <w:t xml:space="preserve"> </w:t>
      </w:r>
      <m:oMath>
        <m:r>
          <w:rPr>
            <w:rFonts w:ascii="Cambria Math" w:hAnsi="Cambria Math" w:cs="Arial"/>
            <w:sz w:val="24"/>
            <w:szCs w:val="24"/>
          </w:rPr>
          <m:t>l=L-1, L-2,…,2</m:t>
        </m:r>
      </m:oMath>
      <w:r>
        <w:rPr>
          <w:rFonts w:ascii="Arial" w:eastAsiaTheme="minorEastAsia" w:hAnsi="Arial" w:cs="Arial"/>
          <w:sz w:val="24"/>
          <w:szCs w:val="24"/>
        </w:rPr>
        <w:t xml:space="preserve"> according to</w:t>
      </w:r>
    </w:p>
    <w:p w14:paraId="385FA841" w14:textId="77777777" w:rsidR="002A014A" w:rsidRPr="0044168C" w:rsidRDefault="00000000"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eastAsiaTheme="minorEastAsia"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k</m:t>
              </m:r>
            </m:sub>
            <m:sup>
              <m:r>
                <w:rPr>
                  <w:rFonts w:ascii="Cambria Math" w:hAnsi="Cambria Math" w:cs="Arial"/>
                  <w:sz w:val="24"/>
                  <w:szCs w:val="24"/>
                </w:rPr>
                <m:t>l-1</m:t>
              </m:r>
            </m:sup>
          </m:sSubSup>
          <m:r>
            <w:rPr>
              <w:rFonts w:ascii="Cambria Math" w:eastAsiaTheme="minorEastAsia" w:hAnsi="Cambria Math" w:cs="Arial"/>
              <w:sz w:val="24"/>
              <w:szCs w:val="24"/>
            </w:rPr>
            <m:t>,</m:t>
          </m:r>
        </m:oMath>
      </m:oMathPara>
    </w:p>
    <w:p w14:paraId="48C692CA" w14:textId="77777777" w:rsidR="002A014A" w:rsidRPr="0044168C" w:rsidRDefault="00000000" w:rsidP="002A014A">
      <w:pPr>
        <w:jc w:val="both"/>
        <w:rPr>
          <w:rFonts w:ascii="Arial" w:eastAsiaTheme="minorEastAsia" w:hAnsi="Arial"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den>
          </m:f>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oMath>
      </m:oMathPara>
    </w:p>
    <w:p w14:paraId="04E47CD9" w14:textId="37534359" w:rsidR="00866E87" w:rsidRP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η</m:t>
        </m:r>
      </m:oMath>
      <w:r>
        <w:rPr>
          <w:rFonts w:ascii="Arial" w:eastAsiaTheme="minorEastAsia" w:hAnsi="Arial" w:cs="Arial"/>
          <w:sz w:val="24"/>
          <w:szCs w:val="24"/>
        </w:rPr>
        <w:t xml:space="preserve"> is the learning rate</w:t>
      </w:r>
    </w:p>
    <w:p w14:paraId="1AFF3C66" w14:textId="72D6C9E4" w:rsidR="000D32CB" w:rsidRPr="002017E8" w:rsidRDefault="000D32CB" w:rsidP="00035D23">
      <w:pPr>
        <w:pStyle w:val="ListParagraph"/>
        <w:numPr>
          <w:ilvl w:val="2"/>
          <w:numId w:val="24"/>
        </w:numPr>
        <w:rPr>
          <w:rFonts w:ascii="Arial" w:hAnsi="Arial" w:cs="Arial"/>
          <w:sz w:val="24"/>
          <w:szCs w:val="24"/>
          <w:u w:val="single"/>
        </w:rPr>
      </w:pPr>
      <w:r w:rsidRPr="002017E8">
        <w:rPr>
          <w:rFonts w:ascii="Arial" w:hAnsi="Arial" w:cs="Arial"/>
          <w:sz w:val="24"/>
          <w:szCs w:val="24"/>
          <w:u w:val="single"/>
        </w:rPr>
        <w:t>Python programming</w:t>
      </w:r>
      <w:r w:rsidR="00FC70F1" w:rsidRPr="002017E8">
        <w:rPr>
          <w:rFonts w:ascii="Arial" w:hAnsi="Arial" w:cs="Arial"/>
          <w:sz w:val="24"/>
          <w:szCs w:val="24"/>
          <w:u w:val="single"/>
        </w:rPr>
        <w:t xml:space="preserve"> and benchmark tests</w:t>
      </w:r>
    </w:p>
    <w:p w14:paraId="46B66015" w14:textId="43337A20" w:rsidR="002A014A" w:rsidRPr="00F32E7A" w:rsidRDefault="002A014A" w:rsidP="00F32E7A">
      <w:pPr>
        <w:rPr>
          <w:rFonts w:ascii="Arial" w:hAnsi="Arial" w:cs="Arial"/>
          <w:rPrChange w:id="92" w:author="Luis Barreiro" w:date="2022-11-16T19:47:00Z">
            <w:rPr>
              <w:rFonts w:ascii="Arial" w:eastAsiaTheme="minorEastAsia" w:hAnsi="Arial" w:cs="Arial"/>
              <w:sz w:val="24"/>
              <w:szCs w:val="24"/>
            </w:rPr>
          </w:rPrChange>
        </w:rPr>
        <w:pPrChange w:id="93" w:author="Luis Barreiro" w:date="2022-11-16T19:47:00Z">
          <w:pPr>
            <w:jc w:val="both"/>
          </w:pPr>
        </w:pPrChange>
      </w:pPr>
      <w:r>
        <w:rPr>
          <w:rFonts w:ascii="Arial" w:eastAsiaTheme="minorEastAsia" w:hAnsi="Arial" w:cs="Arial"/>
          <w:sz w:val="24"/>
          <w:szCs w:val="24"/>
        </w:rPr>
        <w:t xml:space="preserve">All the algorithms were implemented in python 3.8. The packages we used were </w:t>
      </w:r>
      <w:commentRangeStart w:id="94"/>
      <w:commentRangeStart w:id="95"/>
      <w:r>
        <w:rPr>
          <w:rFonts w:ascii="Arial" w:eastAsiaTheme="minorEastAsia" w:hAnsi="Arial" w:cs="Arial"/>
          <w:sz w:val="24"/>
          <w:szCs w:val="24"/>
        </w:rPr>
        <w:t>numpy</w:t>
      </w:r>
      <w:ins w:id="96" w:author="Luis Barreiro" w:date="2022-11-16T19:54:00Z">
        <w:r w:rsidR="00F32E7A">
          <w:rPr>
            <w:rFonts w:ascii="Arial" w:eastAsiaTheme="minorEastAsia" w:hAnsi="Arial" w:cs="Arial"/>
            <w:sz w:val="24"/>
            <w:szCs w:val="24"/>
          </w:rPr>
          <w:t xml:space="preserve"> (Harris et al. 2020)</w:t>
        </w:r>
      </w:ins>
      <w:r>
        <w:rPr>
          <w:rFonts w:ascii="Arial" w:eastAsiaTheme="minorEastAsia" w:hAnsi="Arial" w:cs="Arial"/>
          <w:sz w:val="24"/>
          <w:szCs w:val="24"/>
        </w:rPr>
        <w:t>, seaborn</w:t>
      </w:r>
      <w:ins w:id="97" w:author="Luis Barreiro" w:date="2022-11-16T20:10:00Z">
        <w:r w:rsidR="004669DC">
          <w:rPr>
            <w:rFonts w:ascii="Arial" w:eastAsiaTheme="minorEastAsia" w:hAnsi="Arial" w:cs="Arial"/>
            <w:sz w:val="24"/>
            <w:szCs w:val="24"/>
          </w:rPr>
          <w:t xml:space="preserve"> (Waskom 2020)</w:t>
        </w:r>
      </w:ins>
      <w:ins w:id="98" w:author="Luis Barreiro" w:date="2022-11-16T20:31:00Z">
        <w:r w:rsidR="00A0646C">
          <w:rPr>
            <w:rFonts w:ascii="Arial" w:eastAsiaTheme="minorEastAsia" w:hAnsi="Arial" w:cs="Arial"/>
            <w:sz w:val="24"/>
            <w:szCs w:val="24"/>
          </w:rPr>
          <w:t xml:space="preserve"> and</w:t>
        </w:r>
      </w:ins>
      <w:del w:id="99" w:author="Luis Barreiro" w:date="2022-11-16T20:31:00Z">
        <w:r w:rsidDel="00A0646C">
          <w:rPr>
            <w:rFonts w:ascii="Arial" w:eastAsiaTheme="minorEastAsia" w:hAnsi="Arial" w:cs="Arial"/>
            <w:sz w:val="24"/>
            <w:szCs w:val="24"/>
          </w:rPr>
          <w:delText>,</w:delText>
        </w:r>
      </w:del>
      <w:r>
        <w:rPr>
          <w:rFonts w:ascii="Arial" w:eastAsiaTheme="minorEastAsia" w:hAnsi="Arial" w:cs="Arial"/>
          <w:sz w:val="24"/>
          <w:szCs w:val="24"/>
        </w:rPr>
        <w:t xml:space="preserve"> scikit-learn</w:t>
      </w:r>
      <w:commentRangeEnd w:id="94"/>
      <w:r w:rsidR="00775972">
        <w:rPr>
          <w:rStyle w:val="CommentReference"/>
        </w:rPr>
        <w:commentReference w:id="94"/>
      </w:r>
      <w:commentRangeEnd w:id="95"/>
      <w:r w:rsidR="00A0646C">
        <w:rPr>
          <w:rStyle w:val="CommentReference"/>
        </w:rPr>
        <w:commentReference w:id="95"/>
      </w:r>
      <w:ins w:id="100" w:author="Luis Barreiro" w:date="2022-11-16T19:47:00Z">
        <w:r w:rsidR="00F32E7A">
          <w:rPr>
            <w:rFonts w:ascii="Arial" w:eastAsiaTheme="minorEastAsia" w:hAnsi="Arial" w:cs="Arial"/>
            <w:sz w:val="24"/>
            <w:szCs w:val="24"/>
          </w:rPr>
          <w:t xml:space="preserve"> </w:t>
        </w:r>
        <w:r w:rsidR="00F32E7A" w:rsidRPr="00DF19B2">
          <w:rPr>
            <w:rFonts w:ascii="Arial" w:hAnsi="Arial" w:cs="Arial"/>
            <w:sz w:val="24"/>
            <w:szCs w:val="24"/>
          </w:rPr>
          <w:t xml:space="preserve">(Pedregosa </w:t>
        </w:r>
        <w:r w:rsidR="00F32E7A" w:rsidRPr="00DF19B2">
          <w:rPr>
            <w:rFonts w:ascii="Arial" w:hAnsi="Arial" w:cs="Arial"/>
            <w:i/>
            <w:iCs/>
            <w:sz w:val="24"/>
            <w:szCs w:val="24"/>
          </w:rPr>
          <w:t xml:space="preserve">et al. </w:t>
        </w:r>
        <w:r w:rsidR="00F32E7A" w:rsidRPr="00DF19B2">
          <w:rPr>
            <w:rFonts w:ascii="Arial" w:hAnsi="Arial" w:cs="Arial"/>
            <w:sz w:val="24"/>
            <w:szCs w:val="24"/>
          </w:rPr>
          <w:t>2011)</w:t>
        </w:r>
      </w:ins>
      <w:r w:rsidR="00052FBE">
        <w:rPr>
          <w:rFonts w:ascii="Arial" w:eastAsiaTheme="minorEastAsia" w:hAnsi="Arial" w:cs="Arial"/>
          <w:sz w:val="24"/>
          <w:szCs w:val="24"/>
        </w:rPr>
        <w:t>. We coded</w:t>
      </w:r>
      <w:r>
        <w:rPr>
          <w:rFonts w:ascii="Arial" w:eastAsiaTheme="minorEastAsia" w:hAnsi="Arial" w:cs="Arial"/>
          <w:sz w:val="24"/>
          <w:szCs w:val="24"/>
        </w:rPr>
        <w:t xml:space="preserve"> our own neural network code for both regression and classification problem in form of a python class. Different classes were created for all variants tested </w:t>
      </w:r>
      <w:del w:id="101" w:author="Luis Barreiro" w:date="2022-11-16T20:32:00Z">
        <w:r w:rsidDel="00A0646C">
          <w:rPr>
            <w:rFonts w:ascii="Arial" w:eastAsiaTheme="minorEastAsia" w:hAnsi="Arial" w:cs="Arial"/>
            <w:sz w:val="24"/>
            <w:szCs w:val="24"/>
          </w:rPr>
          <w:delText>as an effort for</w:delText>
        </w:r>
      </w:del>
      <w:ins w:id="102" w:author="Luis Barreiro" w:date="2022-11-16T20:32:00Z">
        <w:r w:rsidR="00A0646C">
          <w:rPr>
            <w:rFonts w:ascii="Arial" w:eastAsiaTheme="minorEastAsia" w:hAnsi="Arial" w:cs="Arial"/>
            <w:sz w:val="24"/>
            <w:szCs w:val="24"/>
          </w:rPr>
          <w:t>for ease of use,</w:t>
        </w:r>
      </w:ins>
      <w:r>
        <w:rPr>
          <w:rFonts w:ascii="Arial" w:eastAsiaTheme="minorEastAsia" w:hAnsi="Arial" w:cs="Arial"/>
          <w:sz w:val="24"/>
          <w:szCs w:val="24"/>
        </w:rPr>
        <w:t xml:space="preserve"> documenting all the process and quality check the results. </w:t>
      </w:r>
    </w:p>
    <w:p w14:paraId="0C84D7FE" w14:textId="12DAC9CC" w:rsidR="0084293C" w:rsidRPr="00052FBE" w:rsidRDefault="002A014A" w:rsidP="00052FBE">
      <w:pPr>
        <w:jc w:val="both"/>
        <w:rPr>
          <w:rFonts w:ascii="Arial" w:eastAsiaTheme="minorEastAsia" w:hAnsi="Arial" w:cs="Arial"/>
          <w:sz w:val="24"/>
          <w:szCs w:val="24"/>
        </w:rPr>
      </w:pPr>
      <w:r>
        <w:rPr>
          <w:rFonts w:ascii="Arial" w:eastAsiaTheme="minorEastAsia" w:hAnsi="Arial" w:cs="Arial"/>
          <w:sz w:val="24"/>
          <w:szCs w:val="24"/>
        </w:rPr>
        <w:t xml:space="preserve">The results from our neural network classes were compared with ready functionalities from </w:t>
      </w:r>
      <w:ins w:id="103" w:author="Luis Barreiro" w:date="2022-11-16T19:47:00Z">
        <w:r w:rsidR="00F32E7A">
          <w:rPr>
            <w:rFonts w:ascii="Arial" w:eastAsiaTheme="minorEastAsia" w:hAnsi="Arial" w:cs="Arial"/>
            <w:sz w:val="24"/>
            <w:szCs w:val="24"/>
          </w:rPr>
          <w:t>s</w:t>
        </w:r>
      </w:ins>
      <w:del w:id="104" w:author="Luis Barreiro" w:date="2022-11-16T19:47:00Z">
        <w:r w:rsidDel="00F32E7A">
          <w:rPr>
            <w:rFonts w:ascii="Arial" w:eastAsiaTheme="minorEastAsia" w:hAnsi="Arial" w:cs="Arial"/>
            <w:sz w:val="24"/>
            <w:szCs w:val="24"/>
          </w:rPr>
          <w:delText>S</w:delText>
        </w:r>
      </w:del>
      <w:r>
        <w:rPr>
          <w:rFonts w:ascii="Arial" w:eastAsiaTheme="minorEastAsia" w:hAnsi="Arial" w:cs="Arial"/>
          <w:sz w:val="24"/>
          <w:szCs w:val="24"/>
        </w:rPr>
        <w:t xml:space="preserve">cikit-Learn. For regression tasks, our own implementation of FFNN was benchmarked against Scikit-Learn’s </w:t>
      </w:r>
      <w:r w:rsidRPr="00A14344">
        <w:rPr>
          <w:rFonts w:ascii="Arial" w:eastAsiaTheme="minorEastAsia" w:hAnsi="Arial" w:cs="Arial"/>
          <w:i/>
          <w:iCs/>
          <w:sz w:val="24"/>
          <w:szCs w:val="24"/>
        </w:rPr>
        <w:t>MLPRegressor</w:t>
      </w:r>
      <w:r>
        <w:rPr>
          <w:rFonts w:ascii="Arial" w:eastAsiaTheme="minorEastAsia" w:hAnsi="Arial" w:cs="Arial"/>
          <w:sz w:val="24"/>
          <w:szCs w:val="24"/>
        </w:rPr>
        <w:t xml:space="preserve">. For classification problem, we compared our results with scikit-Learn’s </w:t>
      </w:r>
      <w:r w:rsidRPr="00A14344">
        <w:rPr>
          <w:rFonts w:ascii="Arial" w:eastAsiaTheme="minorEastAsia" w:hAnsi="Arial" w:cs="Arial"/>
          <w:i/>
          <w:iCs/>
          <w:sz w:val="24"/>
          <w:szCs w:val="24"/>
        </w:rPr>
        <w:t>MLPClassifier</w:t>
      </w:r>
      <w:r>
        <w:rPr>
          <w:rFonts w:ascii="Arial" w:eastAsiaTheme="minorEastAsia" w:hAnsi="Arial" w:cs="Arial"/>
          <w:i/>
          <w:iCs/>
          <w:sz w:val="24"/>
          <w:szCs w:val="24"/>
        </w:rPr>
        <w:t>.</w:t>
      </w:r>
    </w:p>
    <w:p w14:paraId="45C83D82" w14:textId="58DC90B5" w:rsidR="00F6481D" w:rsidRPr="002017E8" w:rsidRDefault="00787C3E" w:rsidP="009473F0">
      <w:pPr>
        <w:pStyle w:val="ListParagraph"/>
        <w:keepNext/>
        <w:numPr>
          <w:ilvl w:val="1"/>
          <w:numId w:val="21"/>
        </w:numPr>
        <w:rPr>
          <w:rFonts w:ascii="Arial" w:hAnsi="Arial" w:cs="Arial"/>
          <w:sz w:val="24"/>
          <w:szCs w:val="24"/>
          <w:u w:val="single"/>
        </w:rPr>
        <w:pPrChange w:id="105" w:author="Luis Barreiro" w:date="2022-11-16T21:41:00Z">
          <w:pPr>
            <w:pStyle w:val="ListParagraph"/>
            <w:numPr>
              <w:ilvl w:val="1"/>
              <w:numId w:val="21"/>
            </w:numPr>
            <w:ind w:hanging="720"/>
          </w:pPr>
        </w:pPrChange>
      </w:pPr>
      <w:r w:rsidRPr="002017E8">
        <w:rPr>
          <w:rFonts w:ascii="Arial" w:hAnsi="Arial" w:cs="Arial"/>
          <w:sz w:val="24"/>
          <w:szCs w:val="24"/>
          <w:u w:val="single"/>
        </w:rPr>
        <w:lastRenderedPageBreak/>
        <w:t>Dat</w:t>
      </w:r>
      <w:r w:rsidR="003A3915" w:rsidRPr="002017E8">
        <w:rPr>
          <w:rFonts w:ascii="Arial" w:hAnsi="Arial" w:cs="Arial"/>
          <w:sz w:val="24"/>
          <w:szCs w:val="24"/>
          <w:u w:val="single"/>
        </w:rPr>
        <w:t>a</w:t>
      </w:r>
    </w:p>
    <w:p w14:paraId="20A84F24" w14:textId="77777777" w:rsidR="00230F89" w:rsidRPr="00E25BD8" w:rsidRDefault="00230F89" w:rsidP="009473F0">
      <w:pPr>
        <w:pStyle w:val="ListParagraph"/>
        <w:keepNext/>
        <w:ind w:left="1080"/>
        <w:rPr>
          <w:rFonts w:ascii="Arial" w:hAnsi="Arial" w:cs="Arial"/>
          <w:sz w:val="24"/>
          <w:szCs w:val="24"/>
        </w:rPr>
        <w:pPrChange w:id="106" w:author="Luis Barreiro" w:date="2022-11-16T21:41:00Z">
          <w:pPr>
            <w:pStyle w:val="ListParagraph"/>
            <w:ind w:left="1080"/>
          </w:pPr>
        </w:pPrChange>
      </w:pPr>
    </w:p>
    <w:p w14:paraId="253ABBBA" w14:textId="7F5AD29B" w:rsidR="00882EA5" w:rsidRPr="002017E8" w:rsidRDefault="002B328A" w:rsidP="009473F0">
      <w:pPr>
        <w:pStyle w:val="ListParagraph"/>
        <w:keepNext/>
        <w:numPr>
          <w:ilvl w:val="2"/>
          <w:numId w:val="25"/>
        </w:numPr>
        <w:rPr>
          <w:rFonts w:ascii="Arial" w:hAnsi="Arial" w:cs="Arial"/>
          <w:sz w:val="24"/>
          <w:szCs w:val="24"/>
          <w:u w:val="single"/>
        </w:rPr>
        <w:pPrChange w:id="107" w:author="Luis Barreiro" w:date="2022-11-16T21:41:00Z">
          <w:pPr>
            <w:pStyle w:val="ListParagraph"/>
            <w:numPr>
              <w:ilvl w:val="2"/>
              <w:numId w:val="25"/>
            </w:numPr>
            <w:ind w:hanging="720"/>
          </w:pPr>
        </w:pPrChange>
      </w:pPr>
      <w:r w:rsidRPr="002017E8">
        <w:rPr>
          <w:rFonts w:ascii="Arial" w:hAnsi="Arial" w:cs="Arial"/>
          <w:sz w:val="24"/>
          <w:szCs w:val="24"/>
          <w:u w:val="single"/>
        </w:rPr>
        <w:t xml:space="preserve">For regression </w:t>
      </w:r>
      <w:r w:rsidR="007945B8" w:rsidRPr="002017E8">
        <w:rPr>
          <w:rFonts w:ascii="Arial" w:hAnsi="Arial" w:cs="Arial"/>
          <w:sz w:val="24"/>
          <w:szCs w:val="24"/>
          <w:u w:val="single"/>
        </w:rPr>
        <w:t>task</w:t>
      </w:r>
      <w:r w:rsidRPr="002017E8">
        <w:rPr>
          <w:rFonts w:ascii="Arial" w:hAnsi="Arial" w:cs="Arial"/>
          <w:sz w:val="24"/>
          <w:szCs w:val="24"/>
          <w:u w:val="single"/>
        </w:rPr>
        <w:t xml:space="preserve">: </w:t>
      </w:r>
      <w:r w:rsidR="00787C3E" w:rsidRPr="002017E8">
        <w:rPr>
          <w:rFonts w:ascii="Arial" w:hAnsi="Arial" w:cs="Arial"/>
          <w:sz w:val="24"/>
          <w:szCs w:val="24"/>
          <w:u w:val="single"/>
        </w:rPr>
        <w:t>Franke Function</w:t>
      </w:r>
      <w:r w:rsidR="0037496C" w:rsidRPr="002017E8">
        <w:rPr>
          <w:rFonts w:ascii="Arial" w:hAnsi="Arial" w:cs="Arial"/>
          <w:sz w:val="24"/>
          <w:szCs w:val="24"/>
          <w:u w:val="single"/>
        </w:rPr>
        <w:t xml:space="preserve"> data</w:t>
      </w:r>
      <w:r w:rsidR="00E753DB" w:rsidRPr="002017E8">
        <w:rPr>
          <w:rFonts w:ascii="Arial" w:hAnsi="Arial" w:cs="Arial"/>
          <w:sz w:val="24"/>
          <w:szCs w:val="24"/>
          <w:u w:val="single"/>
        </w:rPr>
        <w:t xml:space="preserve"> </w:t>
      </w:r>
    </w:p>
    <w:p w14:paraId="096D253D" w14:textId="2D87AB47" w:rsidR="00775972" w:rsidRPr="00775972" w:rsidRDefault="00775972" w:rsidP="00775972">
      <w:pPr>
        <w:rPr>
          <w:rFonts w:ascii="Arial" w:hAnsi="Arial" w:cs="Arial"/>
          <w:sz w:val="24"/>
          <w:szCs w:val="24"/>
        </w:rPr>
      </w:pPr>
      <w:r>
        <w:rPr>
          <w:rFonts w:ascii="Arial" w:hAnsi="Arial" w:cs="Arial"/>
          <w:sz w:val="24"/>
          <w:szCs w:val="24"/>
        </w:rPr>
        <w:t xml:space="preserve">The reader is referred to section 2.3.1 </w:t>
      </w:r>
      <w:r w:rsidR="00D95FDD">
        <w:rPr>
          <w:rFonts w:ascii="Arial" w:hAnsi="Arial" w:cs="Arial"/>
          <w:sz w:val="24"/>
          <w:szCs w:val="24"/>
        </w:rPr>
        <w:t>in</w:t>
      </w:r>
      <w:r>
        <w:rPr>
          <w:rFonts w:ascii="Arial" w:hAnsi="Arial" w:cs="Arial"/>
          <w:sz w:val="24"/>
          <w:szCs w:val="24"/>
        </w:rPr>
        <w:t xml:space="preserve"> </w:t>
      </w:r>
      <w:commentRangeStart w:id="108"/>
      <w:ins w:id="109" w:author="Luis Barreiro" w:date="2022-11-16T20:30:00Z">
        <w:r w:rsidR="00A0646C">
          <w:rPr>
            <w:rFonts w:ascii="Arial" w:hAnsi="Arial" w:cs="Arial"/>
            <w:sz w:val="24"/>
            <w:szCs w:val="24"/>
          </w:rPr>
          <w:t>P</w:t>
        </w:r>
      </w:ins>
      <w:del w:id="110" w:author="Luis Barreiro" w:date="2022-11-16T20:30:00Z">
        <w:r w:rsidDel="00A0646C">
          <w:rPr>
            <w:rFonts w:ascii="Arial" w:hAnsi="Arial" w:cs="Arial"/>
            <w:sz w:val="24"/>
            <w:szCs w:val="24"/>
          </w:rPr>
          <w:delText>p</w:delText>
        </w:r>
      </w:del>
      <w:r>
        <w:rPr>
          <w:rFonts w:ascii="Arial" w:hAnsi="Arial" w:cs="Arial"/>
          <w:sz w:val="24"/>
          <w:szCs w:val="24"/>
        </w:rPr>
        <w:t>roject 1 report</w:t>
      </w:r>
      <w:commentRangeEnd w:id="108"/>
      <w:r w:rsidR="00A0646C">
        <w:rPr>
          <w:rStyle w:val="CommentReference"/>
        </w:rPr>
        <w:commentReference w:id="108"/>
      </w:r>
      <w:r>
        <w:rPr>
          <w:rFonts w:ascii="Arial" w:hAnsi="Arial" w:cs="Arial"/>
          <w:sz w:val="24"/>
          <w:szCs w:val="24"/>
        </w:rPr>
        <w:t xml:space="preserve">. </w:t>
      </w:r>
    </w:p>
    <w:p w14:paraId="20A73500" w14:textId="1A35E579" w:rsidR="00A86D6B" w:rsidRPr="002017E8" w:rsidRDefault="0037496C" w:rsidP="00035D23">
      <w:pPr>
        <w:pStyle w:val="ListParagraph"/>
        <w:numPr>
          <w:ilvl w:val="2"/>
          <w:numId w:val="25"/>
        </w:numPr>
        <w:rPr>
          <w:rFonts w:ascii="Arial" w:hAnsi="Arial" w:cs="Arial"/>
          <w:sz w:val="24"/>
          <w:szCs w:val="24"/>
          <w:u w:val="single"/>
        </w:rPr>
      </w:pPr>
      <w:r w:rsidRPr="002017E8">
        <w:rPr>
          <w:rFonts w:ascii="Arial" w:hAnsi="Arial" w:cs="Arial"/>
          <w:sz w:val="24"/>
          <w:szCs w:val="24"/>
          <w:u w:val="single"/>
        </w:rPr>
        <w:t xml:space="preserve">For classification </w:t>
      </w:r>
      <w:r w:rsidR="007945B8" w:rsidRPr="002017E8">
        <w:rPr>
          <w:rFonts w:ascii="Arial" w:hAnsi="Arial" w:cs="Arial"/>
          <w:sz w:val="24"/>
          <w:szCs w:val="24"/>
          <w:u w:val="single"/>
        </w:rPr>
        <w:t>task</w:t>
      </w:r>
      <w:r w:rsidRPr="002017E8">
        <w:rPr>
          <w:rFonts w:ascii="Arial" w:hAnsi="Arial" w:cs="Arial"/>
          <w:sz w:val="24"/>
          <w:szCs w:val="24"/>
          <w:u w:val="single"/>
        </w:rPr>
        <w:t xml:space="preserve">: </w:t>
      </w:r>
      <w:r w:rsidR="00A86D6B" w:rsidRPr="002017E8">
        <w:rPr>
          <w:rFonts w:ascii="Arial" w:hAnsi="Arial" w:cs="Arial"/>
          <w:sz w:val="24"/>
          <w:szCs w:val="24"/>
          <w:u w:val="single"/>
        </w:rPr>
        <w:t>Wisconsin Cancer data</w:t>
      </w:r>
    </w:p>
    <w:p w14:paraId="57271474" w14:textId="6A854779" w:rsidR="00775972" w:rsidRPr="00775972" w:rsidDel="00E3634A" w:rsidRDefault="00775972" w:rsidP="00E260F7">
      <w:pPr>
        <w:jc w:val="both"/>
        <w:rPr>
          <w:del w:id="111" w:author="Luis Barreiro" w:date="2022-11-16T21:39:00Z"/>
          <w:rFonts w:ascii="Arial" w:eastAsiaTheme="minorEastAsia" w:hAnsi="Arial" w:cs="Arial"/>
          <w:sz w:val="24"/>
          <w:szCs w:val="24"/>
        </w:rPr>
      </w:pPr>
      <w:r w:rsidRPr="00775972">
        <w:rPr>
          <w:rFonts w:ascii="Arial" w:eastAsiaTheme="minorEastAsia" w:hAnsi="Arial" w:cs="Arial"/>
          <w:sz w:val="24"/>
          <w:szCs w:val="24"/>
        </w:rPr>
        <w:t xml:space="preserve">The dataset used for classification problem is the Wisconsin Breast Cancer dataset, and it was uploaded directly in our python script through the scikit-learn package. The dataset has a series of input variables extracted from patients with solid breast masses, such as mean radius, mean perimeter, mean texture, or mean compactness. </w:t>
      </w:r>
      <w:r w:rsidR="006678FD">
        <w:rPr>
          <w:rFonts w:ascii="Arial" w:eastAsiaTheme="minorEastAsia" w:hAnsi="Arial" w:cs="Arial"/>
          <w:sz w:val="24"/>
          <w:szCs w:val="24"/>
        </w:rPr>
        <w:t xml:space="preserve">In </w:t>
      </w:r>
      <w:r w:rsidR="00E260F7">
        <w:rPr>
          <w:rFonts w:ascii="Arial" w:eastAsiaTheme="minorEastAsia" w:hAnsi="Arial" w:cs="Arial"/>
          <w:sz w:val="24"/>
          <w:szCs w:val="24"/>
        </w:rPr>
        <w:t>F</w:t>
      </w:r>
      <w:r w:rsidRPr="00775972">
        <w:rPr>
          <w:rFonts w:ascii="Arial" w:eastAsiaTheme="minorEastAsia" w:hAnsi="Arial" w:cs="Arial"/>
          <w:sz w:val="24"/>
          <w:szCs w:val="24"/>
        </w:rPr>
        <w:t>ig</w:t>
      </w:r>
      <w:r w:rsidR="006678FD">
        <w:rPr>
          <w:rFonts w:ascii="Arial" w:eastAsiaTheme="minorEastAsia" w:hAnsi="Arial" w:cs="Arial"/>
          <w:sz w:val="24"/>
          <w:szCs w:val="24"/>
        </w:rPr>
        <w:t>.</w:t>
      </w:r>
      <w:r w:rsidRPr="00775972">
        <w:rPr>
          <w:rFonts w:ascii="Arial" w:eastAsiaTheme="minorEastAsia" w:hAnsi="Arial" w:cs="Arial"/>
          <w:sz w:val="24"/>
          <w:szCs w:val="24"/>
        </w:rPr>
        <w:t xml:space="preserve"> </w:t>
      </w:r>
      <w:r w:rsidR="006678FD">
        <w:rPr>
          <w:rFonts w:ascii="Arial" w:eastAsiaTheme="minorEastAsia" w:hAnsi="Arial" w:cs="Arial"/>
          <w:sz w:val="24"/>
          <w:szCs w:val="24"/>
        </w:rPr>
        <w:t>2</w:t>
      </w:r>
      <w:r w:rsidR="00E260F7">
        <w:rPr>
          <w:rFonts w:ascii="Arial" w:eastAsiaTheme="minorEastAsia" w:hAnsi="Arial" w:cs="Arial"/>
          <w:sz w:val="24"/>
          <w:szCs w:val="24"/>
        </w:rPr>
        <w:t>, we can visualize</w:t>
      </w:r>
      <w:r w:rsidRPr="00775972">
        <w:rPr>
          <w:rFonts w:ascii="Arial" w:eastAsiaTheme="minorEastAsia" w:hAnsi="Arial" w:cs="Arial"/>
          <w:sz w:val="24"/>
          <w:szCs w:val="24"/>
        </w:rPr>
        <w:t xml:space="preserve"> the correlation between some of the</w:t>
      </w:r>
      <w:r w:rsidR="00E260F7">
        <w:rPr>
          <w:rFonts w:ascii="Arial" w:eastAsiaTheme="minorEastAsia" w:hAnsi="Arial" w:cs="Arial"/>
          <w:sz w:val="24"/>
          <w:szCs w:val="24"/>
        </w:rPr>
        <w:t xml:space="preserve"> tumor features</w:t>
      </w:r>
      <w:r w:rsidRPr="00775972">
        <w:rPr>
          <w:rFonts w:ascii="Arial" w:eastAsiaTheme="minorEastAsia" w:hAnsi="Arial" w:cs="Arial"/>
          <w:sz w:val="24"/>
          <w:szCs w:val="24"/>
        </w:rPr>
        <w:t>.</w:t>
      </w:r>
      <w:r w:rsidR="00E260F7">
        <w:rPr>
          <w:rFonts w:ascii="Arial" w:eastAsiaTheme="minorEastAsia" w:hAnsi="Arial" w:cs="Arial"/>
          <w:sz w:val="24"/>
          <w:szCs w:val="24"/>
        </w:rPr>
        <w:t xml:space="preserve"> The tumor perimeter and radius are evidently highly correlated features. </w:t>
      </w:r>
    </w:p>
    <w:p w14:paraId="597C6038" w14:textId="77777777" w:rsidR="00E3634A" w:rsidRDefault="00775972" w:rsidP="00E3634A">
      <w:pPr>
        <w:jc w:val="both"/>
        <w:rPr>
          <w:ins w:id="112" w:author="Luis Barreiro" w:date="2022-11-16T21:39:00Z"/>
          <w:rFonts w:ascii="Arial" w:eastAsiaTheme="minorEastAsia" w:hAnsi="Arial" w:cs="Arial"/>
          <w:noProof/>
          <w:sz w:val="24"/>
          <w:szCs w:val="24"/>
        </w:rPr>
        <w:pPrChange w:id="113" w:author="Luis Barreiro" w:date="2022-11-16T21:39:00Z">
          <w:pPr>
            <w:keepNext/>
            <w:spacing w:after="0"/>
            <w:jc w:val="center"/>
          </w:pPr>
        </w:pPrChange>
      </w:pPr>
      <w:del w:id="114" w:author="Luis Barreiro" w:date="2022-11-16T21:38:00Z">
        <w:r w:rsidDel="00E3634A">
          <w:rPr>
            <w:noProof/>
          </w:rPr>
          <w:drawing>
            <wp:inline distT="0" distB="0" distL="0" distR="0" wp14:anchorId="4EE0C53E" wp14:editId="3BFC064A">
              <wp:extent cx="4826974" cy="4699028"/>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71" t="10019" r="7901" b="8179"/>
                      <a:stretch/>
                    </pic:blipFill>
                    <pic:spPr bwMode="auto">
                      <a:xfrm>
                        <a:off x="0" y="0"/>
                        <a:ext cx="4836630" cy="470842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1489A82" w14:textId="77FA542E" w:rsidR="00775972" w:rsidRPr="00775972" w:rsidRDefault="00E3634A" w:rsidP="00775972">
      <w:pPr>
        <w:keepNext/>
        <w:spacing w:after="0"/>
        <w:jc w:val="center"/>
        <w:rPr>
          <w:rFonts w:ascii="Arial" w:eastAsiaTheme="minorEastAsia" w:hAnsi="Arial" w:cs="Arial"/>
          <w:sz w:val="24"/>
          <w:szCs w:val="24"/>
        </w:rPr>
      </w:pPr>
      <w:ins w:id="115" w:author="Luis Barreiro" w:date="2022-11-16T21:38:00Z">
        <w:r>
          <w:rPr>
            <w:rFonts w:ascii="Arial" w:eastAsiaTheme="minorEastAsia" w:hAnsi="Arial" w:cs="Arial"/>
            <w:noProof/>
            <w:sz w:val="24"/>
            <w:szCs w:val="24"/>
          </w:rPr>
          <w:drawing>
            <wp:inline distT="0" distB="0" distL="0" distR="0" wp14:anchorId="4380F12E" wp14:editId="3396F9E1">
              <wp:extent cx="5263527" cy="512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02" t="9138" r="7029" b="6679"/>
                      <a:stretch/>
                    </pic:blipFill>
                    <pic:spPr bwMode="auto">
                      <a:xfrm>
                        <a:off x="0" y="0"/>
                        <a:ext cx="5285232" cy="51455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2787657B" w14:textId="2EFA2AA1" w:rsidR="00783084" w:rsidRPr="00E260F7" w:rsidRDefault="00775972" w:rsidP="00E260F7">
      <w:pPr>
        <w:keepNext/>
        <w:jc w:val="both"/>
        <w:rPr>
          <w:rFonts w:ascii="Arial" w:hAnsi="Arial" w:cs="Arial"/>
          <w:sz w:val="20"/>
          <w:szCs w:val="20"/>
        </w:rPr>
      </w:pPr>
      <w:commentRangeStart w:id="116"/>
      <w:r w:rsidRPr="00775972">
        <w:rPr>
          <w:rFonts w:ascii="Arial" w:hAnsi="Arial" w:cs="Arial"/>
          <w:b/>
          <w:bCs/>
          <w:sz w:val="20"/>
          <w:szCs w:val="20"/>
        </w:rPr>
        <w:t xml:space="preserve">Fig. </w:t>
      </w:r>
      <w:r w:rsidR="00E260F7">
        <w:rPr>
          <w:rFonts w:ascii="Arial" w:hAnsi="Arial" w:cs="Arial"/>
          <w:b/>
          <w:bCs/>
          <w:sz w:val="20"/>
          <w:szCs w:val="20"/>
        </w:rPr>
        <w:t>2</w:t>
      </w:r>
      <w:commentRangeEnd w:id="116"/>
      <w:r w:rsidR="000C1309">
        <w:rPr>
          <w:rStyle w:val="CommentReference"/>
        </w:rPr>
        <w:commentReference w:id="116"/>
      </w:r>
      <w:r w:rsidR="00E260F7">
        <w:rPr>
          <w:rFonts w:ascii="Arial" w:hAnsi="Arial" w:cs="Arial"/>
          <w:b/>
          <w:bCs/>
          <w:sz w:val="20"/>
          <w:szCs w:val="20"/>
        </w:rPr>
        <w:t>:</w:t>
      </w:r>
      <w:r w:rsidRPr="00775972">
        <w:rPr>
          <w:rFonts w:ascii="Arial" w:hAnsi="Arial" w:cs="Arial"/>
          <w:b/>
          <w:bCs/>
          <w:sz w:val="20"/>
          <w:szCs w:val="20"/>
        </w:rPr>
        <w:t xml:space="preserve"> </w:t>
      </w:r>
      <w:r w:rsidRPr="00775972">
        <w:rPr>
          <w:rFonts w:ascii="Arial" w:hAnsi="Arial" w:cs="Arial"/>
          <w:sz w:val="20"/>
          <w:szCs w:val="20"/>
        </w:rPr>
        <w:t xml:space="preserve"> </w:t>
      </w:r>
      <w:r w:rsidR="00E260F7">
        <w:rPr>
          <w:rFonts w:ascii="Arial" w:hAnsi="Arial" w:cs="Arial"/>
          <w:sz w:val="20"/>
          <w:szCs w:val="20"/>
        </w:rPr>
        <w:t>V</w:t>
      </w:r>
      <w:r w:rsidRPr="00775972">
        <w:rPr>
          <w:rFonts w:ascii="Arial" w:hAnsi="Arial" w:cs="Arial"/>
          <w:sz w:val="20"/>
          <w:szCs w:val="20"/>
        </w:rPr>
        <w:t xml:space="preserve">isualization of </w:t>
      </w:r>
      <w:r w:rsidR="00E260F7">
        <w:rPr>
          <w:rFonts w:ascii="Arial" w:hAnsi="Arial" w:cs="Arial"/>
          <w:sz w:val="20"/>
          <w:szCs w:val="20"/>
        </w:rPr>
        <w:t>five</w:t>
      </w:r>
      <w:r w:rsidRPr="00775972">
        <w:rPr>
          <w:rFonts w:ascii="Arial" w:hAnsi="Arial" w:cs="Arial"/>
          <w:sz w:val="20"/>
          <w:szCs w:val="20"/>
        </w:rPr>
        <w:t xml:space="preserve"> </w:t>
      </w:r>
      <w:r w:rsidR="00E260F7">
        <w:rPr>
          <w:rFonts w:ascii="Arial" w:hAnsi="Arial" w:cs="Arial"/>
          <w:sz w:val="20"/>
          <w:szCs w:val="20"/>
        </w:rPr>
        <w:t>tumor</w:t>
      </w:r>
      <w:r w:rsidRPr="00775972">
        <w:rPr>
          <w:rFonts w:ascii="Arial" w:hAnsi="Arial" w:cs="Arial"/>
          <w:sz w:val="20"/>
          <w:szCs w:val="20"/>
        </w:rPr>
        <w:t xml:space="preserve"> </w:t>
      </w:r>
      <w:r w:rsidR="00E260F7">
        <w:rPr>
          <w:rFonts w:ascii="Arial" w:hAnsi="Arial" w:cs="Arial"/>
          <w:sz w:val="20"/>
          <w:szCs w:val="20"/>
        </w:rPr>
        <w:t>features</w:t>
      </w:r>
      <w:r w:rsidRPr="00775972">
        <w:rPr>
          <w:rFonts w:ascii="Arial" w:hAnsi="Arial" w:cs="Arial"/>
          <w:sz w:val="20"/>
          <w:szCs w:val="20"/>
        </w:rPr>
        <w:t xml:space="preserve"> from the Wisconsin Breast Cancer dataset</w:t>
      </w:r>
      <w:r w:rsidR="00E260F7">
        <w:rPr>
          <w:rFonts w:ascii="Arial" w:hAnsi="Arial" w:cs="Arial"/>
          <w:sz w:val="20"/>
          <w:szCs w:val="20"/>
        </w:rPr>
        <w:t xml:space="preserve">, color-coded according to the final diagnosis (red: malignant, purple: benign)  </w:t>
      </w:r>
      <w:r w:rsidR="00922F58" w:rsidRPr="00E260F7">
        <w:rPr>
          <w:rFonts w:ascii="Arial" w:hAnsi="Arial" w:cs="Arial"/>
          <w:sz w:val="24"/>
          <w:szCs w:val="24"/>
        </w:rPr>
        <w:br w:type="page"/>
      </w:r>
    </w:p>
    <w:p w14:paraId="0EF6CD2E" w14:textId="52CEE5B9" w:rsidR="003A3915" w:rsidRPr="00781F44" w:rsidRDefault="00787C3E">
      <w:pPr>
        <w:pStyle w:val="ListParagraph"/>
        <w:numPr>
          <w:ilvl w:val="0"/>
          <w:numId w:val="1"/>
        </w:numPr>
        <w:rPr>
          <w:rFonts w:ascii="Arial" w:hAnsi="Arial" w:cs="Arial"/>
          <w:sz w:val="24"/>
          <w:szCs w:val="24"/>
          <w:u w:val="single"/>
        </w:rPr>
      </w:pPr>
      <w:r w:rsidRPr="00781F44">
        <w:rPr>
          <w:rFonts w:ascii="Arial" w:hAnsi="Arial" w:cs="Arial"/>
          <w:sz w:val="24"/>
          <w:szCs w:val="24"/>
          <w:u w:val="single"/>
        </w:rPr>
        <w:lastRenderedPageBreak/>
        <w:t>Results</w:t>
      </w:r>
      <w:r w:rsidR="00FE5BD3" w:rsidRPr="00781F44">
        <w:rPr>
          <w:rFonts w:ascii="Arial" w:hAnsi="Arial" w:cs="Arial"/>
          <w:sz w:val="24"/>
          <w:szCs w:val="24"/>
          <w:u w:val="single"/>
        </w:rPr>
        <w:t xml:space="preserve"> </w:t>
      </w:r>
    </w:p>
    <w:p w14:paraId="263303B1" w14:textId="422DEDD2" w:rsidR="006576BC" w:rsidRPr="0098466B" w:rsidRDefault="008D3EE6" w:rsidP="006576BC">
      <w:pPr>
        <w:pStyle w:val="ListParagraph"/>
        <w:numPr>
          <w:ilvl w:val="1"/>
          <w:numId w:val="1"/>
        </w:numPr>
        <w:rPr>
          <w:rFonts w:ascii="Arial" w:hAnsi="Arial" w:cs="Arial"/>
          <w:sz w:val="24"/>
          <w:szCs w:val="24"/>
          <w:u w:val="single"/>
        </w:rPr>
      </w:pPr>
      <w:r w:rsidRPr="0098466B">
        <w:rPr>
          <w:rFonts w:ascii="Arial" w:hAnsi="Arial" w:cs="Arial"/>
          <w:sz w:val="24"/>
          <w:szCs w:val="24"/>
          <w:u w:val="single"/>
        </w:rPr>
        <w:t xml:space="preserve">Implementation and tests of various </w:t>
      </w:r>
      <w:del w:id="117" w:author="Luis Barreiro" w:date="2022-11-16T21:17:00Z">
        <w:r w:rsidRPr="0098466B" w:rsidDel="005C046E">
          <w:rPr>
            <w:rFonts w:ascii="Arial" w:hAnsi="Arial" w:cs="Arial"/>
            <w:sz w:val="24"/>
            <w:szCs w:val="24"/>
            <w:u w:val="single"/>
          </w:rPr>
          <w:delText>gradient descent</w:delText>
        </w:r>
      </w:del>
      <w:r w:rsidR="00664A5D">
        <w:rPr>
          <w:rFonts w:ascii="Arial" w:hAnsi="Arial" w:cs="Arial"/>
          <w:sz w:val="24"/>
          <w:szCs w:val="24"/>
          <w:u w:val="single"/>
        </w:rPr>
        <w:t>gradient descent</w:t>
      </w:r>
      <w:r w:rsidRPr="0098466B">
        <w:rPr>
          <w:rFonts w:ascii="Arial" w:hAnsi="Arial" w:cs="Arial"/>
          <w:sz w:val="24"/>
          <w:szCs w:val="24"/>
          <w:u w:val="single"/>
        </w:rPr>
        <w:t xml:space="preserve"> techniques </w:t>
      </w:r>
      <w:r w:rsidR="00035D23" w:rsidRPr="0098466B">
        <w:rPr>
          <w:rFonts w:ascii="Arial" w:hAnsi="Arial" w:cs="Arial"/>
          <w:sz w:val="24"/>
          <w:szCs w:val="24"/>
          <w:u w:val="single"/>
        </w:rPr>
        <w:t>for a simple 2</w:t>
      </w:r>
      <w:r w:rsidR="00035D23" w:rsidRPr="0098466B">
        <w:rPr>
          <w:rFonts w:ascii="Arial" w:hAnsi="Arial" w:cs="Arial"/>
          <w:sz w:val="24"/>
          <w:szCs w:val="24"/>
          <w:u w:val="single"/>
          <w:vertAlign w:val="superscript"/>
        </w:rPr>
        <w:t>nd</w:t>
      </w:r>
      <w:r w:rsidR="00035D23" w:rsidRPr="0098466B">
        <w:rPr>
          <w:rFonts w:ascii="Arial" w:hAnsi="Arial" w:cs="Arial"/>
          <w:sz w:val="24"/>
          <w:szCs w:val="24"/>
          <w:u w:val="single"/>
        </w:rPr>
        <w:t xml:space="preserve"> order polynomial.</w:t>
      </w:r>
    </w:p>
    <w:p w14:paraId="0C4EF649" w14:textId="1F4559A4" w:rsidR="00C31918" w:rsidRDefault="005A7272" w:rsidP="005A7272">
      <w:pPr>
        <w:rPr>
          <w:rFonts w:ascii="Arial" w:hAnsi="Arial" w:cs="Arial"/>
          <w:sz w:val="24"/>
          <w:szCs w:val="24"/>
        </w:rPr>
      </w:pPr>
      <w:commentRangeStart w:id="118"/>
      <w:r>
        <w:rPr>
          <w:rFonts w:ascii="Arial" w:hAnsi="Arial" w:cs="Arial"/>
          <w:sz w:val="24"/>
          <w:szCs w:val="24"/>
        </w:rPr>
        <w:t xml:space="preserve">We implemented the </w:t>
      </w:r>
      <w:del w:id="119" w:author="Luis Barreiro" w:date="2022-11-16T21:17:00Z">
        <w:r w:rsidDel="005C046E">
          <w:rPr>
            <w:rFonts w:ascii="Arial" w:hAnsi="Arial" w:cs="Arial"/>
            <w:sz w:val="24"/>
            <w:szCs w:val="24"/>
          </w:rPr>
          <w:delText>gradient descent</w:delText>
        </w:r>
      </w:del>
      <w:r w:rsidR="00664A5D">
        <w:rPr>
          <w:rFonts w:ascii="Arial" w:hAnsi="Arial" w:cs="Arial"/>
          <w:sz w:val="24"/>
          <w:szCs w:val="24"/>
        </w:rPr>
        <w:t>gradient descent</w:t>
      </w:r>
      <w:r>
        <w:rPr>
          <w:rFonts w:ascii="Arial" w:hAnsi="Arial" w:cs="Arial"/>
          <w:sz w:val="24"/>
          <w:szCs w:val="24"/>
        </w:rPr>
        <w:t xml:space="preserve"> algorithm</w:t>
      </w:r>
      <w:ins w:id="120" w:author="Luis Barreiro" w:date="2022-11-16T21:45:00Z">
        <w:r w:rsidR="009473F0">
          <w:rPr>
            <w:rFonts w:ascii="Arial" w:hAnsi="Arial" w:cs="Arial"/>
            <w:sz w:val="24"/>
            <w:szCs w:val="24"/>
          </w:rPr>
          <w:t>s</w:t>
        </w:r>
      </w:ins>
      <w:del w:id="121" w:author="Luis Barreiro" w:date="2022-11-16T21:44:00Z">
        <w:r w:rsidDel="009473F0">
          <w:rPr>
            <w:rFonts w:ascii="Arial" w:hAnsi="Arial" w:cs="Arial"/>
            <w:sz w:val="24"/>
            <w:szCs w:val="24"/>
          </w:rPr>
          <w:delText>s</w:delText>
        </w:r>
      </w:del>
      <w:r>
        <w:rPr>
          <w:rFonts w:ascii="Arial" w:hAnsi="Arial" w:cs="Arial"/>
          <w:sz w:val="24"/>
          <w:szCs w:val="24"/>
        </w:rPr>
        <w:t xml:space="preserve"> and tested it on a regression task for a simple bi-variate polynomial function of degree 2 with all coefficients equal to 1</w:t>
      </w:r>
      <w:r w:rsidR="00801642">
        <w:rPr>
          <w:rFonts w:ascii="Arial" w:hAnsi="Arial" w:cs="Arial"/>
          <w:sz w:val="24"/>
          <w:szCs w:val="24"/>
        </w:rPr>
        <w:t xml:space="preserve"> (Fig</w:t>
      </w:r>
      <w:r w:rsidR="00C31918">
        <w:rPr>
          <w:rFonts w:ascii="Arial" w:hAnsi="Arial" w:cs="Arial"/>
          <w:sz w:val="24"/>
          <w:szCs w:val="24"/>
        </w:rPr>
        <w:t>s</w:t>
      </w:r>
      <w:r w:rsidR="00801642">
        <w:rPr>
          <w:rFonts w:ascii="Arial" w:hAnsi="Arial" w:cs="Arial"/>
          <w:sz w:val="24"/>
          <w:szCs w:val="24"/>
        </w:rPr>
        <w:t>.</w:t>
      </w:r>
      <w:r w:rsidR="00C31918">
        <w:rPr>
          <w:rFonts w:ascii="Arial" w:hAnsi="Arial" w:cs="Arial"/>
          <w:sz w:val="24"/>
          <w:szCs w:val="24"/>
        </w:rPr>
        <w:t xml:space="preserve"> 2 and 3)</w:t>
      </w:r>
      <w:r>
        <w:rPr>
          <w:rFonts w:ascii="Arial" w:hAnsi="Arial" w:cs="Arial"/>
          <w:sz w:val="24"/>
          <w:szCs w:val="24"/>
        </w:rPr>
        <w:t>.</w:t>
      </w:r>
      <w:r w:rsidR="00C31918">
        <w:rPr>
          <w:rFonts w:ascii="Arial" w:hAnsi="Arial" w:cs="Arial"/>
          <w:sz w:val="24"/>
          <w:szCs w:val="24"/>
        </w:rPr>
        <w:t xml:space="preserve"> The programs also provide</w:t>
      </w:r>
      <w:r>
        <w:rPr>
          <w:rFonts w:ascii="Arial" w:hAnsi="Arial" w:cs="Arial"/>
          <w:sz w:val="24"/>
          <w:szCs w:val="24"/>
        </w:rPr>
        <w:t xml:space="preserve"> </w:t>
      </w:r>
      <w:r w:rsidR="00C31918">
        <w:rPr>
          <w:rFonts w:ascii="Arial" w:hAnsi="Arial" w:cs="Arial"/>
          <w:sz w:val="24"/>
          <w:szCs w:val="24"/>
        </w:rPr>
        <w:t>t</w:t>
      </w:r>
      <w:r>
        <w:rPr>
          <w:rFonts w:ascii="Arial" w:hAnsi="Arial" w:cs="Arial"/>
          <w:sz w:val="24"/>
          <w:szCs w:val="24"/>
        </w:rPr>
        <w:t>he mean squared error and predictors</w:t>
      </w:r>
      <w:r w:rsidR="00801642">
        <w:rPr>
          <w:rFonts w:ascii="Arial" w:hAnsi="Arial" w:cs="Arial"/>
          <w:sz w:val="24"/>
          <w:szCs w:val="24"/>
        </w:rPr>
        <w:t xml:space="preserve"> values (β values)</w:t>
      </w:r>
      <w:r>
        <w:rPr>
          <w:rFonts w:ascii="Arial" w:hAnsi="Arial" w:cs="Arial"/>
          <w:sz w:val="24"/>
          <w:szCs w:val="24"/>
        </w:rPr>
        <w:t xml:space="preserve"> </w:t>
      </w:r>
      <w:r w:rsidR="00C31918">
        <w:rPr>
          <w:rFonts w:ascii="Arial" w:hAnsi="Arial" w:cs="Arial"/>
          <w:sz w:val="24"/>
          <w:szCs w:val="24"/>
        </w:rPr>
        <w:t>from</w:t>
      </w:r>
      <w:r>
        <w:rPr>
          <w:rFonts w:ascii="Arial" w:hAnsi="Arial" w:cs="Arial"/>
          <w:sz w:val="24"/>
          <w:szCs w:val="24"/>
        </w:rPr>
        <w:t xml:space="preserve"> scikit-learn </w:t>
      </w:r>
      <w:r w:rsidR="00C31918">
        <w:rPr>
          <w:rFonts w:ascii="Arial" w:hAnsi="Arial" w:cs="Arial"/>
          <w:sz w:val="24"/>
          <w:szCs w:val="24"/>
        </w:rPr>
        <w:t xml:space="preserve">in-built function </w:t>
      </w:r>
      <w:r>
        <w:rPr>
          <w:rFonts w:ascii="Arial" w:hAnsi="Arial" w:cs="Arial"/>
          <w:sz w:val="24"/>
          <w:szCs w:val="24"/>
        </w:rPr>
        <w:t>LinearRegression()</w:t>
      </w:r>
      <w:r w:rsidR="00C31918">
        <w:rPr>
          <w:rFonts w:ascii="Arial" w:hAnsi="Arial" w:cs="Arial"/>
          <w:sz w:val="24"/>
          <w:szCs w:val="24"/>
        </w:rPr>
        <w:t xml:space="preserve">. In addition, we display the regression </w:t>
      </w:r>
      <w:r>
        <w:rPr>
          <w:rFonts w:ascii="Arial" w:hAnsi="Arial" w:cs="Arial"/>
          <w:sz w:val="24"/>
          <w:szCs w:val="24"/>
        </w:rPr>
        <w:t>results with</w:t>
      </w:r>
      <w:r w:rsidR="00C31918">
        <w:rPr>
          <w:rFonts w:ascii="Arial" w:hAnsi="Arial" w:cs="Arial"/>
          <w:sz w:val="24"/>
          <w:szCs w:val="24"/>
        </w:rPr>
        <w:t xml:space="preserve"> </w:t>
      </w:r>
      <w:r>
        <w:rPr>
          <w:rFonts w:ascii="Arial" w:hAnsi="Arial" w:cs="Arial"/>
          <w:sz w:val="24"/>
          <w:szCs w:val="24"/>
        </w:rPr>
        <w:t>matrix</w:t>
      </w:r>
      <w:r w:rsidR="00C31918">
        <w:rPr>
          <w:rFonts w:ascii="Arial" w:hAnsi="Arial" w:cs="Arial"/>
          <w:sz w:val="24"/>
          <w:szCs w:val="24"/>
        </w:rPr>
        <w:t xml:space="preserve"> (pseudo)</w:t>
      </w:r>
      <w:r>
        <w:rPr>
          <w:rFonts w:ascii="Arial" w:hAnsi="Arial" w:cs="Arial"/>
          <w:sz w:val="24"/>
          <w:szCs w:val="24"/>
        </w:rPr>
        <w:t xml:space="preserve"> inversion</w:t>
      </w:r>
      <w:r w:rsidR="00C31918">
        <w:rPr>
          <w:rFonts w:ascii="Arial" w:hAnsi="Arial" w:cs="Arial"/>
          <w:sz w:val="24"/>
          <w:szCs w:val="24"/>
        </w:rPr>
        <w:t xml:space="preserve"> (see project 1)</w:t>
      </w:r>
      <w:r w:rsidR="00801642">
        <w:rPr>
          <w:rFonts w:ascii="Arial" w:hAnsi="Arial" w:cs="Arial"/>
          <w:sz w:val="24"/>
          <w:szCs w:val="24"/>
        </w:rPr>
        <w:t xml:space="preserve"> for </w:t>
      </w:r>
      <w:r w:rsidR="00863EDF">
        <w:rPr>
          <w:rFonts w:ascii="Arial" w:hAnsi="Arial" w:cs="Arial"/>
          <w:sz w:val="24"/>
          <w:szCs w:val="24"/>
        </w:rPr>
        <w:t xml:space="preserve">a fixed learning rate (η=0.01), </w:t>
      </w:r>
      <w:r w:rsidR="00801642">
        <w:rPr>
          <w:rFonts w:ascii="Arial" w:hAnsi="Arial" w:cs="Arial"/>
          <w:sz w:val="24"/>
          <w:szCs w:val="24"/>
        </w:rPr>
        <w:t>100</w:t>
      </w:r>
      <w:r w:rsidR="00863EDF">
        <w:rPr>
          <w:rFonts w:ascii="Arial" w:hAnsi="Arial" w:cs="Arial"/>
          <w:sz w:val="24"/>
          <w:szCs w:val="24"/>
        </w:rPr>
        <w:t xml:space="preserve"> data</w:t>
      </w:r>
      <w:r w:rsidR="00801642">
        <w:rPr>
          <w:rFonts w:ascii="Arial" w:hAnsi="Arial" w:cs="Arial"/>
          <w:sz w:val="24"/>
          <w:szCs w:val="24"/>
        </w:rPr>
        <w:t xml:space="preserve"> points and </w:t>
      </w:r>
      <w:r w:rsidR="00863EDF">
        <w:rPr>
          <w:rFonts w:ascii="Arial" w:hAnsi="Arial" w:cs="Arial"/>
          <w:sz w:val="24"/>
          <w:szCs w:val="24"/>
        </w:rPr>
        <w:t xml:space="preserve">problem </w:t>
      </w:r>
      <w:r w:rsidR="00801642">
        <w:rPr>
          <w:rFonts w:ascii="Arial" w:hAnsi="Arial" w:cs="Arial"/>
          <w:sz w:val="24"/>
          <w:szCs w:val="24"/>
        </w:rPr>
        <w:t>complexity of 2</w:t>
      </w:r>
      <w:r>
        <w:rPr>
          <w:rFonts w:ascii="Arial" w:hAnsi="Arial" w:cs="Arial"/>
          <w:sz w:val="24"/>
          <w:szCs w:val="24"/>
        </w:rPr>
        <w:t xml:space="preserve">. </w:t>
      </w:r>
      <w:commentRangeEnd w:id="118"/>
      <w:r w:rsidR="00652735">
        <w:rPr>
          <w:rStyle w:val="CommentReference"/>
        </w:rPr>
        <w:commentReference w:id="118"/>
      </w:r>
    </w:p>
    <w:p w14:paraId="6FD06F75" w14:textId="55B68BDF" w:rsidR="005A7272" w:rsidRDefault="005A7272" w:rsidP="005A7272">
      <w:pPr>
        <w:rPr>
          <w:rFonts w:ascii="Arial" w:hAnsi="Arial" w:cs="Arial"/>
          <w:sz w:val="24"/>
          <w:szCs w:val="24"/>
        </w:rPr>
      </w:pPr>
      <w:commentRangeStart w:id="122"/>
      <w:r>
        <w:rPr>
          <w:rFonts w:ascii="Arial" w:hAnsi="Arial" w:cs="Arial"/>
          <w:sz w:val="24"/>
          <w:szCs w:val="24"/>
        </w:rPr>
        <w:t xml:space="preserve">We chose to represent the convergence curves as function of iterations (Fig. </w:t>
      </w:r>
      <w:r w:rsidR="00C31918">
        <w:rPr>
          <w:rFonts w:ascii="Arial" w:hAnsi="Arial" w:cs="Arial"/>
          <w:sz w:val="24"/>
          <w:szCs w:val="24"/>
        </w:rPr>
        <w:t>3</w:t>
      </w:r>
      <w:r>
        <w:rPr>
          <w:rFonts w:ascii="Arial" w:hAnsi="Arial" w:cs="Arial"/>
          <w:sz w:val="24"/>
          <w:szCs w:val="24"/>
        </w:rPr>
        <w:t>) for plain GD and epochs for SGD</w:t>
      </w:r>
      <w:r w:rsidR="00C31918">
        <w:rPr>
          <w:rFonts w:ascii="Arial" w:hAnsi="Arial" w:cs="Arial"/>
          <w:sz w:val="24"/>
          <w:szCs w:val="24"/>
        </w:rPr>
        <w:t xml:space="preserve"> (Fig. 4)</w:t>
      </w:r>
      <w:r>
        <w:rPr>
          <w:rFonts w:ascii="Arial" w:hAnsi="Arial" w:cs="Arial"/>
          <w:sz w:val="24"/>
          <w:szCs w:val="24"/>
        </w:rPr>
        <w:t xml:space="preserve">. </w:t>
      </w:r>
      <w:commentRangeEnd w:id="122"/>
      <w:r w:rsidR="00652735">
        <w:rPr>
          <w:rStyle w:val="CommentReference"/>
        </w:rPr>
        <w:commentReference w:id="122"/>
      </w:r>
    </w:p>
    <w:p w14:paraId="1A474B17" w14:textId="54020587" w:rsidR="005A7272" w:rsidRDefault="005A7272" w:rsidP="00732EB1">
      <w:pPr>
        <w:jc w:val="both"/>
        <w:rPr>
          <w:rFonts w:ascii="Arial" w:hAnsi="Arial" w:cs="Arial"/>
          <w:sz w:val="24"/>
          <w:szCs w:val="24"/>
        </w:rPr>
      </w:pPr>
      <w:r>
        <w:rPr>
          <w:rFonts w:ascii="Arial" w:hAnsi="Arial" w:cs="Arial"/>
          <w:sz w:val="24"/>
          <w:szCs w:val="24"/>
        </w:rPr>
        <w:t xml:space="preserve">For the plain GD, we set a stop criteria </w:t>
      </w:r>
      <w:commentRangeStart w:id="123"/>
      <w:r w:rsidR="00801642">
        <w:rPr>
          <w:rFonts w:ascii="Arial" w:hAnsi="Arial" w:cs="Arial"/>
          <w:sz w:val="24"/>
          <w:szCs w:val="24"/>
        </w:rPr>
        <w:t>ε</w:t>
      </w:r>
      <w:commentRangeEnd w:id="123"/>
      <w:r w:rsidR="00652735">
        <w:rPr>
          <w:rStyle w:val="CommentReference"/>
        </w:rPr>
        <w:commentReference w:id="123"/>
      </w:r>
      <w:r>
        <w:rPr>
          <w:rFonts w:ascii="Arial" w:hAnsi="Arial" w:cs="Arial"/>
          <w:sz w:val="24"/>
          <w:szCs w:val="24"/>
        </w:rPr>
        <w:t xml:space="preserve"> = </w:t>
      </w:r>
      <w:r w:rsidR="00801642">
        <w:rPr>
          <w:rFonts w:ascii="Arial" w:hAnsi="Arial" w:cs="Arial"/>
          <w:sz w:val="24"/>
          <w:szCs w:val="24"/>
        </w:rPr>
        <w:t>10</w:t>
      </w:r>
      <w:r w:rsidR="00801642">
        <w:rPr>
          <w:rFonts w:ascii="Arial" w:hAnsi="Arial" w:cs="Arial"/>
          <w:sz w:val="24"/>
          <w:szCs w:val="24"/>
          <w:vertAlign w:val="superscript"/>
        </w:rPr>
        <w:t>-6</w:t>
      </w:r>
      <w:r w:rsidR="00801642">
        <w:rPr>
          <w:rFonts w:ascii="Arial" w:hAnsi="Arial" w:cs="Arial"/>
          <w:sz w:val="24"/>
          <w:szCs w:val="24"/>
        </w:rPr>
        <w:t xml:space="preserve"> but we note that the MSE would decrease to an arbitrarily low values if we decide to set ε = 10</w:t>
      </w:r>
      <w:r w:rsidR="00801642">
        <w:rPr>
          <w:rFonts w:ascii="Arial" w:hAnsi="Arial" w:cs="Arial"/>
          <w:sz w:val="24"/>
          <w:szCs w:val="24"/>
          <w:vertAlign w:val="superscript"/>
        </w:rPr>
        <w:t>-30</w:t>
      </w:r>
      <w:r w:rsidR="00801642">
        <w:rPr>
          <w:rFonts w:ascii="Arial" w:hAnsi="Arial" w:cs="Arial"/>
          <w:sz w:val="24"/>
          <w:szCs w:val="24"/>
        </w:rPr>
        <w:t xml:space="preserve"> with </w:t>
      </w:r>
      <w:r w:rsidR="00CD5140">
        <w:rPr>
          <w:rFonts w:ascii="Arial" w:hAnsi="Arial" w:cs="Arial"/>
          <w:sz w:val="24"/>
          <w:szCs w:val="24"/>
        </w:rPr>
        <w:t>computation</w:t>
      </w:r>
      <w:r w:rsidR="00801642">
        <w:rPr>
          <w:rFonts w:ascii="Arial" w:hAnsi="Arial" w:cs="Arial"/>
          <w:sz w:val="24"/>
          <w:szCs w:val="24"/>
        </w:rPr>
        <w:t xml:space="preserve"> time as the only limiting factor. </w:t>
      </w:r>
      <w:r w:rsidR="006F5209">
        <w:rPr>
          <w:rFonts w:ascii="Arial" w:hAnsi="Arial" w:cs="Arial"/>
          <w:sz w:val="24"/>
          <w:szCs w:val="24"/>
        </w:rPr>
        <w:t xml:space="preserve">To reach </w:t>
      </w:r>
      <w:r w:rsidR="00CD5140">
        <w:rPr>
          <w:rFonts w:ascii="Arial" w:hAnsi="Arial" w:cs="Arial"/>
          <w:sz w:val="24"/>
          <w:szCs w:val="24"/>
        </w:rPr>
        <w:t>a</w:t>
      </w:r>
      <w:r w:rsidR="006F5209">
        <w:rPr>
          <w:rFonts w:ascii="Arial" w:hAnsi="Arial" w:cs="Arial"/>
          <w:sz w:val="24"/>
          <w:szCs w:val="24"/>
        </w:rPr>
        <w:t xml:space="preserve"> </w:t>
      </w:r>
      <w:r w:rsidR="00732EB1">
        <w:rPr>
          <w:rFonts w:ascii="Arial" w:hAnsi="Arial" w:cs="Arial"/>
          <w:sz w:val="24"/>
          <w:szCs w:val="24"/>
        </w:rPr>
        <w:t xml:space="preserve">training </w:t>
      </w:r>
      <w:r w:rsidR="006F5209">
        <w:rPr>
          <w:rFonts w:ascii="Arial" w:hAnsi="Arial" w:cs="Arial"/>
          <w:sz w:val="24"/>
          <w:szCs w:val="24"/>
        </w:rPr>
        <w:t>MSE level</w:t>
      </w:r>
      <w:r w:rsidR="00732EB1">
        <w:rPr>
          <w:rFonts w:ascii="Arial" w:hAnsi="Arial" w:cs="Arial"/>
          <w:sz w:val="24"/>
          <w:szCs w:val="24"/>
        </w:rPr>
        <w:t xml:space="preserve"> of ~10</w:t>
      </w:r>
      <w:r w:rsidR="00732EB1">
        <w:rPr>
          <w:rFonts w:ascii="Arial" w:hAnsi="Arial" w:cs="Arial"/>
          <w:sz w:val="24"/>
          <w:szCs w:val="24"/>
          <w:vertAlign w:val="superscript"/>
        </w:rPr>
        <w:t>-1</w:t>
      </w:r>
      <w:r w:rsidR="007D0152">
        <w:rPr>
          <w:rFonts w:ascii="Arial" w:hAnsi="Arial" w:cs="Arial"/>
          <w:sz w:val="24"/>
          <w:szCs w:val="24"/>
          <w:vertAlign w:val="superscript"/>
        </w:rPr>
        <w:t>0</w:t>
      </w:r>
      <w:r w:rsidR="006F5209">
        <w:rPr>
          <w:rFonts w:ascii="Arial" w:hAnsi="Arial" w:cs="Arial"/>
          <w:sz w:val="24"/>
          <w:szCs w:val="24"/>
        </w:rPr>
        <w:t>, it takes ~50000 more iterations for the plain GD implementation</w:t>
      </w:r>
      <w:r w:rsidR="00A006A6">
        <w:rPr>
          <w:rFonts w:ascii="Arial" w:hAnsi="Arial" w:cs="Arial"/>
          <w:sz w:val="24"/>
          <w:szCs w:val="24"/>
        </w:rPr>
        <w:t xml:space="preserve"> without momentum</w:t>
      </w:r>
      <w:r w:rsidR="00CD5140">
        <w:rPr>
          <w:rFonts w:ascii="Arial" w:hAnsi="Arial" w:cs="Arial"/>
          <w:sz w:val="24"/>
          <w:szCs w:val="24"/>
        </w:rPr>
        <w:t xml:space="preserve"> than with it</w:t>
      </w:r>
      <w:r w:rsidR="006F5209">
        <w:rPr>
          <w:rFonts w:ascii="Arial" w:hAnsi="Arial" w:cs="Arial"/>
          <w:sz w:val="24"/>
          <w:szCs w:val="24"/>
        </w:rPr>
        <w:t xml:space="preserve">. </w:t>
      </w:r>
      <w:r w:rsidR="00732EB1">
        <w:rPr>
          <w:rFonts w:ascii="Arial" w:hAnsi="Arial" w:cs="Arial"/>
          <w:sz w:val="24"/>
          <w:szCs w:val="24"/>
        </w:rPr>
        <w:t>A</w:t>
      </w:r>
      <w:r w:rsidR="006F5209">
        <w:rPr>
          <w:rFonts w:ascii="Arial" w:hAnsi="Arial" w:cs="Arial"/>
          <w:sz w:val="24"/>
          <w:szCs w:val="24"/>
        </w:rPr>
        <w:t xml:space="preserve">dding momentum </w:t>
      </w:r>
      <w:r w:rsidR="00A006A6">
        <w:rPr>
          <w:rFonts w:ascii="Arial" w:hAnsi="Arial" w:cs="Arial"/>
          <w:sz w:val="24"/>
          <w:szCs w:val="24"/>
        </w:rPr>
        <w:t>improves</w:t>
      </w:r>
      <w:r w:rsidR="006F5209">
        <w:rPr>
          <w:rFonts w:ascii="Arial" w:hAnsi="Arial" w:cs="Arial"/>
          <w:sz w:val="24"/>
          <w:szCs w:val="24"/>
        </w:rPr>
        <w:t xml:space="preserve"> the convergence </w:t>
      </w:r>
      <w:r w:rsidR="00A006A6">
        <w:rPr>
          <w:rFonts w:ascii="Arial" w:hAnsi="Arial" w:cs="Arial"/>
          <w:sz w:val="24"/>
          <w:szCs w:val="24"/>
        </w:rPr>
        <w:t xml:space="preserve">time of the </w:t>
      </w:r>
      <w:r w:rsidR="00CD5140">
        <w:rPr>
          <w:rFonts w:ascii="Arial" w:hAnsi="Arial" w:cs="Arial"/>
          <w:sz w:val="24"/>
          <w:szCs w:val="24"/>
        </w:rPr>
        <w:t>GD iterative solver</w:t>
      </w:r>
      <w:r w:rsidR="00A006A6">
        <w:rPr>
          <w:rFonts w:ascii="Arial" w:hAnsi="Arial" w:cs="Arial"/>
          <w:sz w:val="24"/>
          <w:szCs w:val="24"/>
        </w:rPr>
        <w:t xml:space="preserve"> by ~30%. </w:t>
      </w:r>
      <w:r w:rsidR="00732EB1">
        <w:rPr>
          <w:rFonts w:ascii="Arial" w:hAnsi="Arial" w:cs="Arial"/>
          <w:sz w:val="24"/>
          <w:szCs w:val="24"/>
        </w:rPr>
        <w:t xml:space="preserve">Meanwhile, scikit-learn and project 1-type implementation (matrix inversion) overperforms the GD and reaches </w:t>
      </w:r>
      <w:r w:rsidR="00CD5140">
        <w:rPr>
          <w:rFonts w:ascii="Arial" w:hAnsi="Arial" w:cs="Arial"/>
          <w:sz w:val="24"/>
          <w:szCs w:val="24"/>
        </w:rPr>
        <w:t>rapidly</w:t>
      </w:r>
      <w:r w:rsidR="00732EB1">
        <w:rPr>
          <w:rFonts w:ascii="Arial" w:hAnsi="Arial" w:cs="Arial"/>
          <w:sz w:val="24"/>
          <w:szCs w:val="24"/>
        </w:rPr>
        <w:t xml:space="preserve"> a training MSE of ~10</w:t>
      </w:r>
      <w:r w:rsidR="00732EB1">
        <w:rPr>
          <w:rFonts w:ascii="Arial" w:hAnsi="Arial" w:cs="Arial"/>
          <w:sz w:val="24"/>
          <w:szCs w:val="24"/>
          <w:vertAlign w:val="superscript"/>
        </w:rPr>
        <w:t>-30</w:t>
      </w:r>
      <w:r w:rsidR="00732EB1">
        <w:rPr>
          <w:rFonts w:ascii="Arial" w:hAnsi="Arial" w:cs="Arial"/>
          <w:sz w:val="24"/>
          <w:szCs w:val="24"/>
        </w:rPr>
        <w:t xml:space="preserve"> and ~10</w:t>
      </w:r>
      <w:r w:rsidR="00732EB1">
        <w:rPr>
          <w:rFonts w:ascii="Arial" w:hAnsi="Arial" w:cs="Arial"/>
          <w:sz w:val="24"/>
          <w:szCs w:val="24"/>
          <w:vertAlign w:val="superscript"/>
        </w:rPr>
        <w:t>-27</w:t>
      </w:r>
      <w:r w:rsidR="00732EB1">
        <w:rPr>
          <w:rFonts w:ascii="Arial" w:hAnsi="Arial" w:cs="Arial"/>
          <w:sz w:val="24"/>
          <w:szCs w:val="24"/>
        </w:rPr>
        <w:t xml:space="preserve">. </w:t>
      </w:r>
    </w:p>
    <w:p w14:paraId="71C32DA1" w14:textId="6F9C9C91" w:rsidR="00863EDF" w:rsidRDefault="00863EDF" w:rsidP="00732EB1">
      <w:pPr>
        <w:jc w:val="both"/>
        <w:rPr>
          <w:rFonts w:ascii="Arial" w:hAnsi="Arial" w:cs="Arial"/>
          <w:sz w:val="24"/>
          <w:szCs w:val="24"/>
        </w:rPr>
      </w:pPr>
      <w:r>
        <w:rPr>
          <w:rFonts w:ascii="Arial" w:hAnsi="Arial" w:cs="Arial"/>
          <w:sz w:val="24"/>
          <w:szCs w:val="24"/>
        </w:rPr>
        <w:t xml:space="preserve">For the SGD, </w:t>
      </w:r>
      <w:r w:rsidR="009D2BAE">
        <w:rPr>
          <w:rFonts w:ascii="Arial" w:hAnsi="Arial" w:cs="Arial"/>
          <w:sz w:val="24"/>
          <w:szCs w:val="24"/>
        </w:rPr>
        <w:t>the number of epochs is set to 30000</w:t>
      </w:r>
      <w:r w:rsidR="00806997">
        <w:rPr>
          <w:rFonts w:ascii="Arial" w:hAnsi="Arial" w:cs="Arial"/>
          <w:sz w:val="24"/>
          <w:szCs w:val="24"/>
        </w:rPr>
        <w:t xml:space="preserve"> and minibatch size of 20. We observe that S</w:t>
      </w:r>
      <w:r w:rsidR="009D2BAE">
        <w:rPr>
          <w:rFonts w:ascii="Arial" w:hAnsi="Arial" w:cs="Arial"/>
          <w:sz w:val="24"/>
          <w:szCs w:val="24"/>
        </w:rPr>
        <w:t>GD converges to a similar MSE level of ~10</w:t>
      </w:r>
      <w:r w:rsidR="009D2BAE">
        <w:rPr>
          <w:rFonts w:ascii="Arial" w:hAnsi="Arial" w:cs="Arial"/>
          <w:sz w:val="24"/>
          <w:szCs w:val="24"/>
          <w:vertAlign w:val="superscript"/>
        </w:rPr>
        <w:t>-1</w:t>
      </w:r>
      <w:r w:rsidR="007D0152">
        <w:rPr>
          <w:rFonts w:ascii="Arial" w:hAnsi="Arial" w:cs="Arial"/>
          <w:sz w:val="24"/>
          <w:szCs w:val="24"/>
          <w:vertAlign w:val="superscript"/>
        </w:rPr>
        <w:t>0</w:t>
      </w:r>
      <w:r w:rsidR="009D2BAE">
        <w:rPr>
          <w:rFonts w:ascii="Arial" w:hAnsi="Arial" w:cs="Arial"/>
          <w:sz w:val="24"/>
          <w:szCs w:val="24"/>
        </w:rPr>
        <w:t>. Again, adding momentum to the descent improves convergence time by ~30%</w:t>
      </w:r>
      <w:r w:rsidR="00806997">
        <w:rPr>
          <w:rFonts w:ascii="Arial" w:hAnsi="Arial" w:cs="Arial"/>
          <w:sz w:val="24"/>
          <w:szCs w:val="24"/>
        </w:rPr>
        <w:t xml:space="preserve"> by reducing the number of epochs </w:t>
      </w:r>
      <w:r w:rsidR="0048254C">
        <w:rPr>
          <w:rFonts w:ascii="Arial" w:hAnsi="Arial" w:cs="Arial"/>
          <w:sz w:val="24"/>
          <w:szCs w:val="24"/>
        </w:rPr>
        <w:t>to 20000</w:t>
      </w:r>
      <w:r w:rsidR="00806997">
        <w:rPr>
          <w:rFonts w:ascii="Arial" w:hAnsi="Arial" w:cs="Arial"/>
          <w:sz w:val="24"/>
          <w:szCs w:val="24"/>
        </w:rPr>
        <w:t xml:space="preserve"> to reach </w:t>
      </w:r>
      <w:r w:rsidR="00CD5140">
        <w:rPr>
          <w:rFonts w:ascii="Arial" w:hAnsi="Arial" w:cs="Arial"/>
          <w:sz w:val="24"/>
          <w:szCs w:val="24"/>
        </w:rPr>
        <w:t xml:space="preserve">the same </w:t>
      </w:r>
      <w:r w:rsidR="00806997">
        <w:rPr>
          <w:rFonts w:ascii="Arial" w:hAnsi="Arial" w:cs="Arial"/>
          <w:sz w:val="24"/>
          <w:szCs w:val="24"/>
        </w:rPr>
        <w:t>MSE level</w:t>
      </w:r>
      <w:r w:rsidR="001B0706">
        <w:rPr>
          <w:rFonts w:ascii="Arial" w:hAnsi="Arial" w:cs="Arial"/>
          <w:sz w:val="24"/>
          <w:szCs w:val="24"/>
        </w:rPr>
        <w:t xml:space="preserve"> (Fig. 3)</w:t>
      </w:r>
      <w:r w:rsidR="00806997">
        <w:rPr>
          <w:rFonts w:ascii="Arial" w:hAnsi="Arial" w:cs="Arial"/>
          <w:sz w:val="24"/>
          <w:szCs w:val="24"/>
        </w:rPr>
        <w:t xml:space="preserve">. </w:t>
      </w:r>
    </w:p>
    <w:p w14:paraId="3922AB89" w14:textId="1A6A3BA3" w:rsidR="00863EDF" w:rsidRPr="00732EB1" w:rsidRDefault="006958BE" w:rsidP="00732EB1">
      <w:pPr>
        <w:jc w:val="both"/>
        <w:rPr>
          <w:rFonts w:ascii="Arial" w:hAnsi="Arial" w:cs="Arial"/>
          <w:sz w:val="24"/>
          <w:szCs w:val="24"/>
        </w:rPr>
      </w:pPr>
      <w:r>
        <w:rPr>
          <w:rFonts w:ascii="Arial" w:hAnsi="Arial" w:cs="Arial"/>
          <w:sz w:val="24"/>
          <w:szCs w:val="24"/>
        </w:rPr>
        <w:t>Comparing the convergence time of SGD with momentum (~5s) and GD with momentum (~12s), we find that adding randomness to the initialization</w:t>
      </w:r>
      <w:r w:rsidR="00CD5140">
        <w:rPr>
          <w:rFonts w:ascii="Arial" w:hAnsi="Arial" w:cs="Arial"/>
          <w:sz w:val="24"/>
          <w:szCs w:val="24"/>
        </w:rPr>
        <w:t xml:space="preserve"> of the training set</w:t>
      </w:r>
      <w:r>
        <w:rPr>
          <w:rFonts w:ascii="Arial" w:hAnsi="Arial" w:cs="Arial"/>
          <w:sz w:val="24"/>
          <w:szCs w:val="24"/>
        </w:rPr>
        <w:t xml:space="preserve"> improves the convergence time by ~60%</w:t>
      </w:r>
      <w:r w:rsidR="00C87F2C">
        <w:rPr>
          <w:rFonts w:ascii="Arial" w:hAnsi="Arial" w:cs="Arial"/>
          <w:sz w:val="24"/>
          <w:szCs w:val="24"/>
        </w:rPr>
        <w:t>.</w:t>
      </w:r>
      <w:r>
        <w:rPr>
          <w:rFonts w:ascii="Arial" w:hAnsi="Arial" w:cs="Arial"/>
          <w:sz w:val="24"/>
          <w:szCs w:val="24"/>
        </w:rPr>
        <w:t xml:space="preserve"> </w:t>
      </w:r>
    </w:p>
    <w:p w14:paraId="02357E67" w14:textId="2812206D" w:rsidR="00752552" w:rsidRDefault="009D2BAE" w:rsidP="00FC229A">
      <w:pPr>
        <w:jc w:val="center"/>
        <w:rPr>
          <w:rFonts w:ascii="Arial" w:hAnsi="Arial" w:cs="Arial"/>
          <w:b/>
          <w:bCs/>
          <w:sz w:val="20"/>
          <w:szCs w:val="20"/>
        </w:rPr>
      </w:pPr>
      <w:r>
        <w:rPr>
          <w:rFonts w:ascii="Arial" w:hAnsi="Arial" w:cs="Arial"/>
          <w:b/>
          <w:bCs/>
          <w:noProof/>
          <w:sz w:val="20"/>
          <w:szCs w:val="20"/>
        </w:rPr>
        <w:drawing>
          <wp:inline distT="0" distB="0" distL="0" distR="0" wp14:anchorId="5A72B549" wp14:editId="6A8657E1">
            <wp:extent cx="5257053" cy="2125849"/>
            <wp:effectExtent l="0" t="0" r="0" b="0"/>
            <wp:docPr id="5" name="Picture 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1041" cy="2131505"/>
                    </a:xfrm>
                    <a:prstGeom prst="rect">
                      <a:avLst/>
                    </a:prstGeom>
                  </pic:spPr>
                </pic:pic>
              </a:graphicData>
            </a:graphic>
          </wp:inline>
        </w:drawing>
      </w:r>
    </w:p>
    <w:p w14:paraId="6E30754C" w14:textId="209214AD" w:rsidR="005A7272" w:rsidRDefault="00F812CB" w:rsidP="0048254C">
      <w:pPr>
        <w:jc w:val="both"/>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3</w:t>
      </w:r>
      <w:r>
        <w:rPr>
          <w:rFonts w:ascii="Arial" w:hAnsi="Arial" w:cs="Arial"/>
          <w:b/>
          <w:bCs/>
          <w:sz w:val="20"/>
          <w:szCs w:val="20"/>
        </w:rPr>
        <w:t xml:space="preserve">: </w:t>
      </w:r>
      <w:r w:rsidR="00230C07" w:rsidRPr="00230C07">
        <w:rPr>
          <w:rFonts w:ascii="Arial" w:hAnsi="Arial" w:cs="Arial"/>
          <w:sz w:val="20"/>
          <w:szCs w:val="20"/>
        </w:rPr>
        <w:t>Error c</w:t>
      </w:r>
      <w:r w:rsidRPr="00230C07">
        <w:rPr>
          <w:rFonts w:ascii="Arial" w:hAnsi="Arial" w:cs="Arial"/>
          <w:sz w:val="20"/>
          <w:szCs w:val="20"/>
        </w:rPr>
        <w:t>onvergence curve</w:t>
      </w:r>
      <w:r w:rsidR="00230C07" w:rsidRPr="00230C07">
        <w:rPr>
          <w:rFonts w:ascii="Arial" w:hAnsi="Arial" w:cs="Arial"/>
          <w:sz w:val="20"/>
          <w:szCs w:val="20"/>
        </w:rPr>
        <w:t xml:space="preserve"> for</w:t>
      </w:r>
      <w:r w:rsidRPr="00230C07">
        <w:rPr>
          <w:rFonts w:ascii="Arial" w:hAnsi="Arial" w:cs="Arial"/>
          <w:sz w:val="20"/>
          <w:szCs w:val="20"/>
        </w:rPr>
        <w:t xml:space="preserve"> plain </w:t>
      </w:r>
      <w:del w:id="124" w:author="Luis Barreiro" w:date="2022-11-16T21:18:00Z">
        <w:r w:rsidRPr="00230C07" w:rsidDel="005C046E">
          <w:rPr>
            <w:rFonts w:ascii="Arial" w:hAnsi="Arial" w:cs="Arial"/>
            <w:sz w:val="20"/>
            <w:szCs w:val="20"/>
          </w:rPr>
          <w:delText>gradient descent</w:delText>
        </w:r>
      </w:del>
      <w:ins w:id="125" w:author="Luis Barreiro" w:date="2022-11-16T21:18:00Z">
        <w:r w:rsidR="005C046E">
          <w:rPr>
            <w:rFonts w:ascii="Arial" w:hAnsi="Arial" w:cs="Arial"/>
            <w:sz w:val="20"/>
            <w:szCs w:val="20"/>
          </w:rPr>
          <w:t>GD</w:t>
        </w:r>
      </w:ins>
      <w:r w:rsidR="00752552">
        <w:rPr>
          <w:rFonts w:ascii="Arial" w:hAnsi="Arial" w:cs="Arial"/>
          <w:sz w:val="20"/>
          <w:szCs w:val="20"/>
        </w:rPr>
        <w:t xml:space="preserve"> (left plot)</w:t>
      </w:r>
      <w:r w:rsidRPr="00230C07">
        <w:rPr>
          <w:rFonts w:ascii="Arial" w:hAnsi="Arial" w:cs="Arial"/>
          <w:sz w:val="20"/>
          <w:szCs w:val="20"/>
        </w:rPr>
        <w:t xml:space="preserve"> </w:t>
      </w:r>
      <w:r w:rsidR="00752552">
        <w:rPr>
          <w:rFonts w:ascii="Arial" w:hAnsi="Arial" w:cs="Arial"/>
          <w:sz w:val="20"/>
          <w:szCs w:val="20"/>
        </w:rPr>
        <w:t xml:space="preserve">and </w:t>
      </w:r>
      <w:del w:id="126" w:author="Luis Barreiro" w:date="2022-11-16T21:19:00Z">
        <w:r w:rsidR="00752552" w:rsidDel="005C046E">
          <w:rPr>
            <w:rFonts w:ascii="Arial" w:hAnsi="Arial" w:cs="Arial"/>
            <w:sz w:val="20"/>
            <w:szCs w:val="20"/>
          </w:rPr>
          <w:delText>stochastic gradient descent</w:delText>
        </w:r>
      </w:del>
      <w:ins w:id="127" w:author="Luis Barreiro" w:date="2022-11-16T21:19:00Z">
        <w:r w:rsidR="005C046E">
          <w:rPr>
            <w:rFonts w:ascii="Arial" w:hAnsi="Arial" w:cs="Arial"/>
            <w:sz w:val="20"/>
            <w:szCs w:val="20"/>
          </w:rPr>
          <w:t>SGD</w:t>
        </w:r>
      </w:ins>
      <w:r w:rsidR="00752552">
        <w:rPr>
          <w:rFonts w:ascii="Arial" w:hAnsi="Arial" w:cs="Arial"/>
          <w:sz w:val="20"/>
          <w:szCs w:val="20"/>
        </w:rPr>
        <w:t xml:space="preserve"> (right plot) </w:t>
      </w:r>
      <w:r w:rsidRPr="00230C07">
        <w:rPr>
          <w:rFonts w:ascii="Arial" w:hAnsi="Arial" w:cs="Arial"/>
          <w:sz w:val="20"/>
          <w:szCs w:val="20"/>
        </w:rPr>
        <w:t>with and without momentum for a fixed learning rate of 0.01</w:t>
      </w:r>
      <w:r w:rsidR="00752552">
        <w:rPr>
          <w:rFonts w:ascii="Arial" w:hAnsi="Arial" w:cs="Arial"/>
          <w:sz w:val="20"/>
          <w:szCs w:val="20"/>
        </w:rPr>
        <w:t>.</w:t>
      </w:r>
      <w:r w:rsidR="006F5209">
        <w:rPr>
          <w:rFonts w:ascii="Arial" w:hAnsi="Arial" w:cs="Arial"/>
          <w:sz w:val="20"/>
          <w:szCs w:val="20"/>
        </w:rPr>
        <w:t xml:space="preserve"> Note the y-axis is on a logarithmic scale. </w:t>
      </w:r>
    </w:p>
    <w:p w14:paraId="78E2FBFD" w14:textId="77777777" w:rsidR="00975922" w:rsidRDefault="00975922" w:rsidP="005C046E">
      <w:pPr>
        <w:jc w:val="right"/>
        <w:rPr>
          <w:rFonts w:ascii="Arial" w:hAnsi="Arial" w:cs="Arial"/>
          <w:sz w:val="20"/>
          <w:szCs w:val="20"/>
        </w:rPr>
        <w:pPrChange w:id="128" w:author="Luis Barreiro" w:date="2022-11-16T21:18:00Z">
          <w:pPr>
            <w:jc w:val="both"/>
          </w:pPr>
        </w:pPrChange>
      </w:pPr>
    </w:p>
    <w:p w14:paraId="6B696E25" w14:textId="7F878312" w:rsidR="00922F58" w:rsidRDefault="009B65B6" w:rsidP="0048254C">
      <w:pPr>
        <w:jc w:val="both"/>
        <w:rPr>
          <w:rFonts w:ascii="Arial" w:hAnsi="Arial" w:cs="Arial"/>
          <w:sz w:val="24"/>
          <w:szCs w:val="24"/>
        </w:rPr>
      </w:pPr>
      <w:r w:rsidRPr="009B65B6">
        <w:rPr>
          <w:rFonts w:ascii="Arial" w:hAnsi="Arial" w:cs="Arial"/>
          <w:sz w:val="24"/>
          <w:szCs w:val="24"/>
        </w:rPr>
        <w:lastRenderedPageBreak/>
        <w:t>Then, we appl</w:t>
      </w:r>
      <w:r w:rsidR="00AA29C9">
        <w:rPr>
          <w:rFonts w:ascii="Arial" w:hAnsi="Arial" w:cs="Arial"/>
          <w:sz w:val="24"/>
          <w:szCs w:val="24"/>
        </w:rPr>
        <w:t>y</w:t>
      </w:r>
      <w:r w:rsidRPr="009B65B6">
        <w:rPr>
          <w:rFonts w:ascii="Arial" w:hAnsi="Arial" w:cs="Arial"/>
          <w:sz w:val="24"/>
          <w:szCs w:val="24"/>
        </w:rPr>
        <w:t xml:space="preserve"> three adaptive learning rates </w:t>
      </w:r>
      <w:r w:rsidR="00AA29C9">
        <w:rPr>
          <w:rFonts w:ascii="Arial" w:hAnsi="Arial" w:cs="Arial"/>
          <w:sz w:val="24"/>
          <w:szCs w:val="24"/>
        </w:rPr>
        <w:t xml:space="preserve">tuning </w:t>
      </w:r>
      <w:r w:rsidRPr="009B65B6">
        <w:rPr>
          <w:rFonts w:ascii="Arial" w:hAnsi="Arial" w:cs="Arial"/>
          <w:sz w:val="24"/>
          <w:szCs w:val="24"/>
        </w:rPr>
        <w:t>methods (ADAgrad, ADAM and RMSprop</w:t>
      </w:r>
      <w:r w:rsidR="007D0152">
        <w:rPr>
          <w:rFonts w:ascii="Arial" w:hAnsi="Arial" w:cs="Arial"/>
          <w:sz w:val="24"/>
          <w:szCs w:val="24"/>
        </w:rPr>
        <w:t xml:space="preserve"> with momentum</w:t>
      </w:r>
      <w:r w:rsidRPr="009B65B6">
        <w:rPr>
          <w:rFonts w:ascii="Arial" w:hAnsi="Arial" w:cs="Arial"/>
          <w:sz w:val="24"/>
          <w:szCs w:val="24"/>
        </w:rPr>
        <w:t xml:space="preserve">) to the same regression task. Importantly, the learning rate had to be </w:t>
      </w:r>
      <w:r w:rsidR="00AA29C9">
        <w:rPr>
          <w:rFonts w:ascii="Arial" w:hAnsi="Arial" w:cs="Arial"/>
          <w:sz w:val="24"/>
          <w:szCs w:val="24"/>
        </w:rPr>
        <w:t>initially set</w:t>
      </w:r>
      <w:r>
        <w:rPr>
          <w:rFonts w:ascii="Arial" w:hAnsi="Arial" w:cs="Arial"/>
          <w:sz w:val="24"/>
          <w:szCs w:val="24"/>
        </w:rPr>
        <w:t xml:space="preserve"> to η=0.00005 to reach a</w:t>
      </w:r>
      <w:r w:rsidR="00861990">
        <w:rPr>
          <w:rFonts w:ascii="Arial" w:hAnsi="Arial" w:cs="Arial"/>
          <w:sz w:val="24"/>
          <w:szCs w:val="24"/>
        </w:rPr>
        <w:t xml:space="preserve"> training</w:t>
      </w:r>
      <w:r>
        <w:rPr>
          <w:rFonts w:ascii="Arial" w:hAnsi="Arial" w:cs="Arial"/>
          <w:sz w:val="24"/>
          <w:szCs w:val="24"/>
        </w:rPr>
        <w:t xml:space="preserve"> MSE level of ~10</w:t>
      </w:r>
      <w:r>
        <w:rPr>
          <w:rFonts w:ascii="Arial" w:hAnsi="Arial" w:cs="Arial"/>
          <w:sz w:val="24"/>
          <w:szCs w:val="24"/>
          <w:vertAlign w:val="superscript"/>
        </w:rPr>
        <w:t>-10</w:t>
      </w:r>
      <w:r>
        <w:rPr>
          <w:rFonts w:ascii="Arial" w:hAnsi="Arial" w:cs="Arial"/>
          <w:sz w:val="24"/>
          <w:szCs w:val="24"/>
        </w:rPr>
        <w:t xml:space="preserve">. </w:t>
      </w:r>
      <w:r w:rsidR="00861990">
        <w:rPr>
          <w:rFonts w:ascii="Arial" w:hAnsi="Arial" w:cs="Arial"/>
          <w:sz w:val="24"/>
          <w:szCs w:val="24"/>
        </w:rPr>
        <w:t xml:space="preserve">The ADAgrad and RMSprop </w:t>
      </w:r>
      <w:r w:rsidR="00AA29C9">
        <w:rPr>
          <w:rFonts w:ascii="Arial" w:hAnsi="Arial" w:cs="Arial"/>
          <w:sz w:val="24"/>
          <w:szCs w:val="24"/>
        </w:rPr>
        <w:t xml:space="preserve">behave almost identically and </w:t>
      </w:r>
      <w:r w:rsidR="00861990">
        <w:rPr>
          <w:rFonts w:ascii="Arial" w:hAnsi="Arial" w:cs="Arial"/>
          <w:sz w:val="24"/>
          <w:szCs w:val="24"/>
        </w:rPr>
        <w:t xml:space="preserve">converge to </w:t>
      </w:r>
      <w:r w:rsidR="00AA29C9">
        <w:rPr>
          <w:rFonts w:ascii="Arial" w:hAnsi="Arial" w:cs="Arial"/>
          <w:sz w:val="24"/>
          <w:szCs w:val="24"/>
        </w:rPr>
        <w:t>similar</w:t>
      </w:r>
      <w:r w:rsidR="00861990">
        <w:rPr>
          <w:rFonts w:ascii="Arial" w:hAnsi="Arial" w:cs="Arial"/>
          <w:sz w:val="24"/>
          <w:szCs w:val="24"/>
        </w:rPr>
        <w:t xml:space="preserve"> MSE at ~12000 epochs</w:t>
      </w:r>
      <w:r w:rsidR="00AA29C9">
        <w:rPr>
          <w:rFonts w:ascii="Arial" w:hAnsi="Arial" w:cs="Arial"/>
          <w:sz w:val="24"/>
          <w:szCs w:val="24"/>
        </w:rPr>
        <w:t>. Both implementations yield</w:t>
      </w:r>
      <w:r w:rsidR="00861990">
        <w:rPr>
          <w:rFonts w:ascii="Arial" w:hAnsi="Arial" w:cs="Arial"/>
          <w:sz w:val="24"/>
          <w:szCs w:val="24"/>
        </w:rPr>
        <w:t xml:space="preserve"> a very similar convergence trajectory. The ADAM implementation converges at ~14000 </w:t>
      </w:r>
      <w:r w:rsidR="00AA29C9">
        <w:rPr>
          <w:rFonts w:ascii="Arial" w:hAnsi="Arial" w:cs="Arial"/>
          <w:sz w:val="24"/>
          <w:szCs w:val="24"/>
        </w:rPr>
        <w:t xml:space="preserve">epochs </w:t>
      </w:r>
      <w:r w:rsidR="00861990">
        <w:rPr>
          <w:rFonts w:ascii="Arial" w:hAnsi="Arial" w:cs="Arial"/>
          <w:sz w:val="24"/>
          <w:szCs w:val="24"/>
        </w:rPr>
        <w:t xml:space="preserve">and is outperformed by the other tuning methods </w:t>
      </w:r>
      <w:r w:rsidR="00AA29C9">
        <w:rPr>
          <w:rFonts w:ascii="Arial" w:hAnsi="Arial" w:cs="Arial"/>
          <w:sz w:val="24"/>
          <w:szCs w:val="24"/>
        </w:rPr>
        <w:t>in terms of convergence time</w:t>
      </w:r>
      <w:r w:rsidR="00861990">
        <w:rPr>
          <w:rFonts w:ascii="Arial" w:hAnsi="Arial" w:cs="Arial"/>
          <w:sz w:val="24"/>
          <w:szCs w:val="24"/>
        </w:rPr>
        <w:t>.</w:t>
      </w:r>
      <w:r w:rsidR="007D0152">
        <w:rPr>
          <w:rFonts w:ascii="Arial" w:hAnsi="Arial" w:cs="Arial"/>
          <w:sz w:val="24"/>
          <w:szCs w:val="24"/>
        </w:rPr>
        <w:t xml:space="preserve"> ADAgrad and RMSprop improves the convergence time by ~40% and ADAM by ~30%</w:t>
      </w:r>
      <w:r w:rsidR="00AA29C9">
        <w:rPr>
          <w:rFonts w:ascii="Arial" w:hAnsi="Arial" w:cs="Arial"/>
          <w:sz w:val="24"/>
          <w:szCs w:val="24"/>
        </w:rPr>
        <w:t xml:space="preserve"> with respect to “plain” SGD. </w:t>
      </w:r>
    </w:p>
    <w:p w14:paraId="4F620878" w14:textId="46FA2638" w:rsidR="00752552" w:rsidRDefault="009B65B6" w:rsidP="0048254C">
      <w:pPr>
        <w:jc w:val="center"/>
        <w:rPr>
          <w:rFonts w:ascii="Arial" w:hAnsi="Arial" w:cs="Arial"/>
          <w:b/>
          <w:bCs/>
          <w:sz w:val="20"/>
          <w:szCs w:val="20"/>
        </w:rPr>
      </w:pPr>
      <w:r>
        <w:rPr>
          <w:rFonts w:ascii="Arial" w:hAnsi="Arial" w:cs="Arial"/>
          <w:b/>
          <w:bCs/>
          <w:noProof/>
          <w:sz w:val="20"/>
          <w:szCs w:val="20"/>
        </w:rPr>
        <w:drawing>
          <wp:inline distT="0" distB="0" distL="0" distR="0" wp14:anchorId="059908F7" wp14:editId="373B96CD">
            <wp:extent cx="5672667" cy="4037330"/>
            <wp:effectExtent l="0" t="0" r="4445" b="127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6" cstate="print">
                      <a:extLst>
                        <a:ext uri="{28A0092B-C50C-407E-A947-70E740481C1C}">
                          <a14:useLocalDpi xmlns:a14="http://schemas.microsoft.com/office/drawing/2010/main" val="0"/>
                        </a:ext>
                      </a:extLst>
                    </a:blip>
                    <a:srcRect r="4558"/>
                    <a:stretch/>
                  </pic:blipFill>
                  <pic:spPr bwMode="auto">
                    <a:xfrm>
                      <a:off x="0" y="0"/>
                      <a:ext cx="5672667" cy="4037330"/>
                    </a:xfrm>
                    <a:prstGeom prst="rect">
                      <a:avLst/>
                    </a:prstGeom>
                    <a:ln>
                      <a:noFill/>
                    </a:ln>
                    <a:extLst>
                      <a:ext uri="{53640926-AAD7-44D8-BBD7-CCE9431645EC}">
                        <a14:shadowObscured xmlns:a14="http://schemas.microsoft.com/office/drawing/2010/main"/>
                      </a:ext>
                    </a:extLst>
                  </pic:spPr>
                </pic:pic>
              </a:graphicData>
            </a:graphic>
          </wp:inline>
        </w:drawing>
      </w:r>
    </w:p>
    <w:p w14:paraId="78B39813" w14:textId="3B6B2576" w:rsidR="0098052A" w:rsidRDefault="00230C07" w:rsidP="00962D55">
      <w:pPr>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4</w:t>
      </w:r>
      <w:r>
        <w:rPr>
          <w:rFonts w:ascii="Arial" w:hAnsi="Arial" w:cs="Arial"/>
          <w:b/>
          <w:bCs/>
          <w:sz w:val="20"/>
          <w:szCs w:val="20"/>
        </w:rPr>
        <w:t xml:space="preserve">: </w:t>
      </w:r>
      <w:r w:rsidRPr="00230C07">
        <w:rPr>
          <w:rFonts w:ascii="Arial" w:hAnsi="Arial" w:cs="Arial"/>
          <w:sz w:val="20"/>
          <w:szCs w:val="20"/>
        </w:rPr>
        <w:t>Error convergence curve for stochasti</w:t>
      </w:r>
      <w:r>
        <w:rPr>
          <w:rFonts w:ascii="Arial" w:hAnsi="Arial" w:cs="Arial"/>
          <w:sz w:val="20"/>
          <w:szCs w:val="20"/>
        </w:rPr>
        <w:t>c</w:t>
      </w:r>
      <w:r w:rsidRPr="00230C07">
        <w:rPr>
          <w:rFonts w:ascii="Arial" w:hAnsi="Arial" w:cs="Arial"/>
          <w:sz w:val="20"/>
          <w:szCs w:val="20"/>
        </w:rPr>
        <w:t xml:space="preserve"> </w:t>
      </w:r>
      <w:del w:id="129" w:author="Luis Barreiro" w:date="2022-11-16T21:18:00Z">
        <w:r w:rsidRPr="00230C07" w:rsidDel="005C046E">
          <w:rPr>
            <w:rFonts w:ascii="Arial" w:hAnsi="Arial" w:cs="Arial"/>
            <w:sz w:val="20"/>
            <w:szCs w:val="20"/>
          </w:rPr>
          <w:delText>gradient descent</w:delText>
        </w:r>
      </w:del>
      <w:ins w:id="130" w:author="Luis Barreiro" w:date="2022-11-16T21:18:00Z">
        <w:r w:rsidR="005C046E">
          <w:rPr>
            <w:rFonts w:ascii="Arial" w:hAnsi="Arial" w:cs="Arial"/>
            <w:sz w:val="20"/>
            <w:szCs w:val="20"/>
          </w:rPr>
          <w:t>GD</w:t>
        </w:r>
      </w:ins>
      <w:r w:rsidRPr="00230C07">
        <w:rPr>
          <w:rFonts w:ascii="Arial" w:hAnsi="Arial" w:cs="Arial"/>
          <w:sz w:val="20"/>
          <w:szCs w:val="20"/>
        </w:rPr>
        <w:t xml:space="preserve"> with and without momentum for a fixed learning rate of 0.01, 800 epochs and mini batch size of 20.</w:t>
      </w:r>
      <w:r w:rsidR="006F5209" w:rsidRPr="006F5209">
        <w:rPr>
          <w:rFonts w:ascii="Arial" w:hAnsi="Arial" w:cs="Arial"/>
          <w:sz w:val="20"/>
          <w:szCs w:val="20"/>
        </w:rPr>
        <w:t xml:space="preserve"> </w:t>
      </w:r>
      <w:r w:rsidR="006F5209">
        <w:rPr>
          <w:rFonts w:ascii="Arial" w:hAnsi="Arial" w:cs="Arial"/>
          <w:sz w:val="20"/>
          <w:szCs w:val="20"/>
        </w:rPr>
        <w:t>Note the y-axis is on a logarithmic scale</w:t>
      </w:r>
    </w:p>
    <w:p w14:paraId="085FDF51" w14:textId="77777777" w:rsidR="00541212" w:rsidRDefault="00541212" w:rsidP="00962D55">
      <w:pPr>
        <w:rPr>
          <w:rFonts w:ascii="Arial" w:hAnsi="Arial" w:cs="Arial"/>
          <w:sz w:val="20"/>
          <w:szCs w:val="20"/>
        </w:rPr>
      </w:pPr>
    </w:p>
    <w:p w14:paraId="66662080" w14:textId="24F1F732" w:rsidR="002A7CCE" w:rsidRPr="002A7CCE" w:rsidRDefault="002A7CCE" w:rsidP="00541212">
      <w:pPr>
        <w:spacing w:after="0"/>
        <w:rPr>
          <w:rFonts w:ascii="Arial" w:hAnsi="Arial" w:cs="Arial"/>
          <w:i/>
          <w:iCs/>
          <w:sz w:val="16"/>
          <w:szCs w:val="16"/>
          <w:u w:val="single"/>
        </w:rPr>
      </w:pPr>
      <w:r w:rsidRPr="002A7CCE">
        <w:rPr>
          <w:rFonts w:ascii="Arial" w:hAnsi="Arial" w:cs="Arial"/>
          <w:i/>
          <w:iCs/>
          <w:sz w:val="16"/>
          <w:szCs w:val="16"/>
          <w:u w:val="single"/>
        </w:rPr>
        <w:t>Code used to produce the plots</w:t>
      </w:r>
      <w:r>
        <w:rPr>
          <w:rFonts w:ascii="Arial" w:hAnsi="Arial" w:cs="Arial"/>
          <w:i/>
          <w:iCs/>
          <w:sz w:val="16"/>
          <w:szCs w:val="16"/>
          <w:u w:val="single"/>
        </w:rPr>
        <w:t xml:space="preserve"> for section 3.1</w:t>
      </w:r>
      <w:r w:rsidRPr="002A7CCE">
        <w:rPr>
          <w:rFonts w:ascii="Arial" w:hAnsi="Arial" w:cs="Arial"/>
          <w:i/>
          <w:iCs/>
          <w:sz w:val="16"/>
          <w:szCs w:val="16"/>
          <w:u w:val="single"/>
        </w:rPr>
        <w:t xml:space="preserve"> in Generic_codes_solver/:</w:t>
      </w:r>
    </w:p>
    <w:p w14:paraId="743C0D37" w14:textId="7E0D2F90"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GD.py </w:t>
      </w:r>
    </w:p>
    <w:p w14:paraId="2013F559" w14:textId="5AE692C2"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GD_momentum.py </w:t>
      </w:r>
    </w:p>
    <w:p w14:paraId="62EFCCB7" w14:textId="5A99089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SDG.py </w:t>
      </w:r>
    </w:p>
    <w:p w14:paraId="6E5F5A4E" w14:textId="3BEBB38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SDG_momentum.py </w:t>
      </w:r>
    </w:p>
    <w:p w14:paraId="4F3EB443" w14:textId="5C53ACC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SDG_adagrad_mometum.py  </w:t>
      </w:r>
    </w:p>
    <w:p w14:paraId="27D778D3" w14:textId="1118C4A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SDG_RMSprop_momentum.py </w:t>
      </w:r>
    </w:p>
    <w:p w14:paraId="77E11BF3" w14:textId="6106E61D" w:rsidR="002A7CCE" w:rsidRDefault="002A7CCE" w:rsidP="00541212">
      <w:pPr>
        <w:spacing w:after="0"/>
        <w:rPr>
          <w:rFonts w:ascii="Arial" w:hAnsi="Arial" w:cs="Arial"/>
          <w:i/>
          <w:iCs/>
          <w:sz w:val="16"/>
          <w:szCs w:val="16"/>
        </w:rPr>
      </w:pPr>
      <w:r w:rsidRPr="002A7CCE">
        <w:rPr>
          <w:rFonts w:ascii="Arial" w:hAnsi="Arial" w:cs="Arial"/>
          <w:i/>
          <w:iCs/>
          <w:sz w:val="16"/>
          <w:szCs w:val="16"/>
        </w:rPr>
        <w:t>SDG_adam_momentum.py</w:t>
      </w:r>
    </w:p>
    <w:p w14:paraId="60B6CF82" w14:textId="77777777" w:rsidR="00541212" w:rsidRPr="00271859" w:rsidRDefault="00541212" w:rsidP="00541212">
      <w:pPr>
        <w:spacing w:after="0"/>
        <w:rPr>
          <w:rFonts w:ascii="Arial" w:hAnsi="Arial" w:cs="Arial"/>
          <w:i/>
          <w:iCs/>
          <w:sz w:val="16"/>
          <w:szCs w:val="16"/>
        </w:rPr>
      </w:pPr>
    </w:p>
    <w:p w14:paraId="440941D5" w14:textId="3F745C13" w:rsidR="00962D55" w:rsidRPr="0098466B" w:rsidRDefault="00F045B3" w:rsidP="00E3634A">
      <w:pPr>
        <w:pStyle w:val="ListParagraph"/>
        <w:keepNext/>
        <w:numPr>
          <w:ilvl w:val="1"/>
          <w:numId w:val="1"/>
        </w:numPr>
        <w:jc w:val="both"/>
        <w:rPr>
          <w:rFonts w:ascii="Arial" w:hAnsi="Arial" w:cs="Arial"/>
          <w:sz w:val="24"/>
          <w:szCs w:val="24"/>
          <w:u w:val="single"/>
        </w:rPr>
        <w:pPrChange w:id="131" w:author="Luis Barreiro" w:date="2022-11-16T21:40:00Z">
          <w:pPr>
            <w:pStyle w:val="ListParagraph"/>
            <w:numPr>
              <w:ilvl w:val="1"/>
              <w:numId w:val="1"/>
            </w:numPr>
            <w:ind w:left="792" w:hanging="432"/>
            <w:jc w:val="both"/>
          </w:pPr>
        </w:pPrChange>
      </w:pPr>
      <w:r w:rsidRPr="0098466B">
        <w:rPr>
          <w:rFonts w:ascii="Arial" w:hAnsi="Arial" w:cs="Arial"/>
          <w:sz w:val="24"/>
          <w:szCs w:val="24"/>
          <w:u w:val="single"/>
        </w:rPr>
        <w:lastRenderedPageBreak/>
        <w:t xml:space="preserve">Comparison of various </w:t>
      </w:r>
      <w:del w:id="132" w:author="Luis Barreiro" w:date="2022-11-16T21:18:00Z">
        <w:r w:rsidRPr="0098466B" w:rsidDel="005C046E">
          <w:rPr>
            <w:rFonts w:ascii="Arial" w:hAnsi="Arial" w:cs="Arial"/>
            <w:sz w:val="24"/>
            <w:szCs w:val="24"/>
            <w:u w:val="single"/>
          </w:rPr>
          <w:delText>g</w:delText>
        </w:r>
        <w:r w:rsidR="002B328A" w:rsidRPr="0098466B" w:rsidDel="005C046E">
          <w:rPr>
            <w:rFonts w:ascii="Arial" w:hAnsi="Arial" w:cs="Arial"/>
            <w:sz w:val="24"/>
            <w:szCs w:val="24"/>
            <w:u w:val="single"/>
          </w:rPr>
          <w:delText>radient descent</w:delText>
        </w:r>
      </w:del>
      <w:ins w:id="133" w:author="Luis Barreiro" w:date="2022-11-16T21:18:00Z">
        <w:r w:rsidR="005C046E">
          <w:rPr>
            <w:rFonts w:ascii="Arial" w:hAnsi="Arial" w:cs="Arial"/>
            <w:sz w:val="24"/>
            <w:szCs w:val="24"/>
            <w:u w:val="single"/>
          </w:rPr>
          <w:t>GD</w:t>
        </w:r>
      </w:ins>
      <w:r w:rsidR="00962D55" w:rsidRPr="0098466B">
        <w:rPr>
          <w:rFonts w:ascii="Arial" w:hAnsi="Arial" w:cs="Arial"/>
          <w:sz w:val="24"/>
          <w:szCs w:val="24"/>
          <w:u w:val="single"/>
        </w:rPr>
        <w:t xml:space="preserve"> techniques and learning rate tuning method</w:t>
      </w:r>
      <w:r w:rsidR="00545D05" w:rsidRPr="0098466B">
        <w:rPr>
          <w:rFonts w:ascii="Arial" w:hAnsi="Arial" w:cs="Arial"/>
          <w:sz w:val="24"/>
          <w:szCs w:val="24"/>
          <w:u w:val="single"/>
        </w:rPr>
        <w:t xml:space="preserve"> </w:t>
      </w:r>
      <w:r w:rsidR="002B328A" w:rsidRPr="0098466B">
        <w:rPr>
          <w:rFonts w:ascii="Arial" w:hAnsi="Arial" w:cs="Arial"/>
          <w:sz w:val="24"/>
          <w:szCs w:val="24"/>
          <w:u w:val="single"/>
        </w:rPr>
        <w:t xml:space="preserve">for the Franke Function </w:t>
      </w:r>
      <w:r w:rsidR="007929F3" w:rsidRPr="0098466B">
        <w:rPr>
          <w:rFonts w:ascii="Arial" w:hAnsi="Arial" w:cs="Arial"/>
          <w:sz w:val="24"/>
          <w:szCs w:val="24"/>
          <w:u w:val="single"/>
        </w:rPr>
        <w:t xml:space="preserve">data </w:t>
      </w:r>
      <w:r w:rsidR="00545D05" w:rsidRPr="0098466B">
        <w:rPr>
          <w:rFonts w:ascii="Arial" w:hAnsi="Arial" w:cs="Arial"/>
          <w:sz w:val="24"/>
          <w:szCs w:val="24"/>
          <w:u w:val="single"/>
        </w:rPr>
        <w:t>regression task</w:t>
      </w:r>
    </w:p>
    <w:p w14:paraId="67014841" w14:textId="77777777" w:rsidR="006A31F2" w:rsidRPr="006A31F2" w:rsidRDefault="006A31F2" w:rsidP="00E3634A">
      <w:pPr>
        <w:pStyle w:val="ListParagraph"/>
        <w:keepNext/>
        <w:ind w:left="792"/>
        <w:jc w:val="both"/>
        <w:rPr>
          <w:rFonts w:ascii="Arial" w:hAnsi="Arial" w:cs="Arial"/>
          <w:sz w:val="24"/>
          <w:szCs w:val="24"/>
        </w:rPr>
        <w:pPrChange w:id="134" w:author="Luis Barreiro" w:date="2022-11-16T21:40:00Z">
          <w:pPr>
            <w:pStyle w:val="ListParagraph"/>
            <w:ind w:left="792"/>
            <w:jc w:val="both"/>
          </w:pPr>
        </w:pPrChange>
      </w:pPr>
    </w:p>
    <w:p w14:paraId="12725ABD" w14:textId="5E682750" w:rsidR="002B328A" w:rsidRDefault="002B328A" w:rsidP="00E3634A">
      <w:pPr>
        <w:pStyle w:val="ListParagraph"/>
        <w:keepNext/>
        <w:numPr>
          <w:ilvl w:val="3"/>
          <w:numId w:val="1"/>
        </w:numPr>
        <w:jc w:val="both"/>
        <w:rPr>
          <w:rFonts w:ascii="Arial" w:hAnsi="Arial" w:cs="Arial"/>
          <w:sz w:val="24"/>
          <w:szCs w:val="24"/>
        </w:rPr>
        <w:pPrChange w:id="135" w:author="Luis Barreiro" w:date="2022-11-16T21:40:00Z">
          <w:pPr>
            <w:pStyle w:val="ListParagraph"/>
            <w:numPr>
              <w:ilvl w:val="3"/>
              <w:numId w:val="1"/>
            </w:numPr>
            <w:ind w:left="1440" w:hanging="360"/>
            <w:jc w:val="both"/>
          </w:pPr>
        </w:pPrChange>
      </w:pPr>
      <w:r>
        <w:rPr>
          <w:rFonts w:ascii="Arial" w:hAnsi="Arial" w:cs="Arial"/>
          <w:sz w:val="24"/>
          <w:szCs w:val="24"/>
        </w:rPr>
        <w:t>Ordinary least square</w:t>
      </w:r>
      <w:r w:rsidR="00625CBB">
        <w:rPr>
          <w:rFonts w:ascii="Arial" w:hAnsi="Arial" w:cs="Arial"/>
          <w:sz w:val="24"/>
          <w:szCs w:val="24"/>
        </w:rPr>
        <w:t xml:space="preserve"> (OLS)</w:t>
      </w:r>
    </w:p>
    <w:p w14:paraId="7D3D1FD0" w14:textId="7750AF97" w:rsidR="00DE7A91" w:rsidRDefault="009F0459" w:rsidP="008D2E0C">
      <w:pPr>
        <w:jc w:val="both"/>
        <w:rPr>
          <w:rFonts w:ascii="Arial" w:hAnsi="Arial" w:cs="Arial"/>
          <w:sz w:val="24"/>
          <w:szCs w:val="24"/>
        </w:rPr>
      </w:pPr>
      <w:r>
        <w:rPr>
          <w:rFonts w:ascii="Arial" w:hAnsi="Arial" w:cs="Arial"/>
          <w:sz w:val="24"/>
          <w:szCs w:val="24"/>
        </w:rPr>
        <w:t>In Fig.</w:t>
      </w:r>
      <w:r w:rsidR="00DE7A91">
        <w:rPr>
          <w:rFonts w:ascii="Arial" w:hAnsi="Arial" w:cs="Arial"/>
          <w:sz w:val="24"/>
          <w:szCs w:val="24"/>
        </w:rPr>
        <w:t xml:space="preserve"> </w:t>
      </w:r>
      <w:r>
        <w:rPr>
          <w:rFonts w:ascii="Arial" w:hAnsi="Arial" w:cs="Arial"/>
          <w:sz w:val="24"/>
          <w:szCs w:val="24"/>
        </w:rPr>
        <w:t xml:space="preserve">5, the linear regression results for the Franke Function data are </w:t>
      </w:r>
      <w:r w:rsidR="007929F3">
        <w:rPr>
          <w:rFonts w:ascii="Arial" w:hAnsi="Arial" w:cs="Arial"/>
          <w:sz w:val="24"/>
          <w:szCs w:val="24"/>
        </w:rPr>
        <w:t>displayed as a grid</w:t>
      </w:r>
      <w:r>
        <w:rPr>
          <w:rFonts w:ascii="Arial" w:hAnsi="Arial" w:cs="Arial"/>
          <w:sz w:val="24"/>
          <w:szCs w:val="24"/>
        </w:rPr>
        <w:t xml:space="preserve"> with epochs and learning rates as hyperparameters. Note that for all tuning methods (ADAgrad, ADAM, RMSProp), momentum </w:t>
      </w:r>
      <w:r w:rsidR="007929F3">
        <w:rPr>
          <w:rFonts w:ascii="Arial" w:hAnsi="Arial" w:cs="Arial"/>
          <w:sz w:val="24"/>
          <w:szCs w:val="24"/>
        </w:rPr>
        <w:t>is</w:t>
      </w:r>
      <w:r>
        <w:rPr>
          <w:rFonts w:ascii="Arial" w:hAnsi="Arial" w:cs="Arial"/>
          <w:sz w:val="24"/>
          <w:szCs w:val="24"/>
        </w:rPr>
        <w:t xml:space="preserve"> included in the implementation. We </w:t>
      </w:r>
      <w:r w:rsidR="00ED0A8E">
        <w:rPr>
          <w:rFonts w:ascii="Arial" w:hAnsi="Arial" w:cs="Arial"/>
          <w:sz w:val="24"/>
          <w:szCs w:val="24"/>
        </w:rPr>
        <w:t xml:space="preserve">set the problem complexity to </w:t>
      </w:r>
      <w:r w:rsidR="007929F3">
        <w:rPr>
          <w:rFonts w:ascii="Arial" w:hAnsi="Arial" w:cs="Arial"/>
          <w:sz w:val="24"/>
          <w:szCs w:val="24"/>
        </w:rPr>
        <w:t>the optimal model: a 4</w:t>
      </w:r>
      <w:r w:rsidR="007929F3" w:rsidRPr="007929F3">
        <w:rPr>
          <w:rFonts w:ascii="Arial" w:hAnsi="Arial" w:cs="Arial"/>
          <w:sz w:val="24"/>
          <w:szCs w:val="24"/>
          <w:vertAlign w:val="superscript"/>
        </w:rPr>
        <w:t>th</w:t>
      </w:r>
      <w:r w:rsidR="007929F3">
        <w:rPr>
          <w:rFonts w:ascii="Arial" w:hAnsi="Arial" w:cs="Arial"/>
          <w:sz w:val="24"/>
          <w:szCs w:val="24"/>
        </w:rPr>
        <w:t xml:space="preserve"> order</w:t>
      </w:r>
      <w:r w:rsidR="00ED0A8E">
        <w:rPr>
          <w:rFonts w:ascii="Arial" w:hAnsi="Arial" w:cs="Arial"/>
          <w:sz w:val="24"/>
          <w:szCs w:val="24"/>
        </w:rPr>
        <w:t xml:space="preserve"> polynomial </w:t>
      </w:r>
      <w:r w:rsidR="007929F3">
        <w:rPr>
          <w:rFonts w:ascii="Arial" w:hAnsi="Arial" w:cs="Arial"/>
          <w:sz w:val="24"/>
          <w:szCs w:val="24"/>
        </w:rPr>
        <w:t>following</w:t>
      </w:r>
      <w:r w:rsidR="00DE7A91">
        <w:rPr>
          <w:rFonts w:ascii="Arial" w:hAnsi="Arial" w:cs="Arial"/>
          <w:sz w:val="24"/>
          <w:szCs w:val="24"/>
        </w:rPr>
        <w:t xml:space="preserve"> the conclusion</w:t>
      </w:r>
      <w:r w:rsidR="00ED0A8E">
        <w:rPr>
          <w:rFonts w:ascii="Arial" w:hAnsi="Arial" w:cs="Arial"/>
          <w:sz w:val="24"/>
          <w:szCs w:val="24"/>
        </w:rPr>
        <w:t xml:space="preserve"> </w:t>
      </w:r>
      <w:r w:rsidR="007929F3">
        <w:rPr>
          <w:rFonts w:ascii="Arial" w:hAnsi="Arial" w:cs="Arial"/>
          <w:sz w:val="24"/>
          <w:szCs w:val="24"/>
        </w:rPr>
        <w:t>of</w:t>
      </w:r>
      <w:r w:rsidR="00ED0A8E">
        <w:rPr>
          <w:rFonts w:ascii="Arial" w:hAnsi="Arial" w:cs="Arial"/>
          <w:sz w:val="24"/>
          <w:szCs w:val="24"/>
        </w:rPr>
        <w:t xml:space="preserve"> project 1</w:t>
      </w:r>
      <w:r w:rsidR="00DE7A91">
        <w:rPr>
          <w:rFonts w:ascii="Arial" w:hAnsi="Arial" w:cs="Arial"/>
          <w:sz w:val="24"/>
          <w:szCs w:val="24"/>
        </w:rPr>
        <w:t>. We</w:t>
      </w:r>
      <w:r w:rsidR="00ED0A8E">
        <w:rPr>
          <w:rFonts w:ascii="Arial" w:hAnsi="Arial" w:cs="Arial"/>
          <w:sz w:val="24"/>
          <w:szCs w:val="24"/>
        </w:rPr>
        <w:t xml:space="preserve"> </w:t>
      </w:r>
      <w:r>
        <w:rPr>
          <w:rFonts w:ascii="Arial" w:hAnsi="Arial" w:cs="Arial"/>
          <w:sz w:val="24"/>
          <w:szCs w:val="24"/>
        </w:rPr>
        <w:t>use 100 datapoints (splitted into 80% training and 20% test sets) and 10</w:t>
      </w:r>
      <w:r w:rsidR="007929F3">
        <w:rPr>
          <w:rFonts w:ascii="Arial" w:hAnsi="Arial" w:cs="Arial"/>
          <w:sz w:val="24"/>
          <w:szCs w:val="24"/>
        </w:rPr>
        <w:t xml:space="preserve"> as</w:t>
      </w:r>
      <w:r>
        <w:rPr>
          <w:rFonts w:ascii="Arial" w:hAnsi="Arial" w:cs="Arial"/>
          <w:sz w:val="24"/>
          <w:szCs w:val="24"/>
        </w:rPr>
        <w:t xml:space="preserve"> minibatch size. </w:t>
      </w:r>
      <w:r w:rsidR="007929F3">
        <w:rPr>
          <w:rFonts w:ascii="Arial" w:hAnsi="Arial" w:cs="Arial"/>
          <w:sz w:val="24"/>
          <w:szCs w:val="24"/>
        </w:rPr>
        <w:t>First, we</w:t>
      </w:r>
      <w:r>
        <w:rPr>
          <w:rFonts w:ascii="Arial" w:hAnsi="Arial" w:cs="Arial"/>
          <w:sz w:val="24"/>
          <w:szCs w:val="24"/>
        </w:rPr>
        <w:t xml:space="preserve"> observe that </w:t>
      </w:r>
      <w:r w:rsidR="00ED0A8E">
        <w:rPr>
          <w:rFonts w:ascii="Arial" w:hAnsi="Arial" w:cs="Arial"/>
          <w:sz w:val="24"/>
          <w:szCs w:val="24"/>
        </w:rPr>
        <w:t xml:space="preserve">the </w:t>
      </w:r>
      <w:r>
        <w:rPr>
          <w:rFonts w:ascii="Arial" w:hAnsi="Arial" w:cs="Arial"/>
          <w:sz w:val="24"/>
          <w:szCs w:val="24"/>
        </w:rPr>
        <w:t>best training</w:t>
      </w:r>
      <w:r w:rsidR="00ED0A8E">
        <w:rPr>
          <w:rFonts w:ascii="Arial" w:hAnsi="Arial" w:cs="Arial"/>
          <w:sz w:val="24"/>
          <w:szCs w:val="24"/>
        </w:rPr>
        <w:t xml:space="preserve"> and predict</w:t>
      </w:r>
      <w:r w:rsidR="007929F3">
        <w:rPr>
          <w:rFonts w:ascii="Arial" w:hAnsi="Arial" w:cs="Arial"/>
          <w:sz w:val="24"/>
          <w:szCs w:val="24"/>
        </w:rPr>
        <w:t>ion</w:t>
      </w:r>
      <w:r w:rsidR="00ED0A8E">
        <w:rPr>
          <w:rFonts w:ascii="Arial" w:hAnsi="Arial" w:cs="Arial"/>
          <w:sz w:val="24"/>
          <w:szCs w:val="24"/>
        </w:rPr>
        <w:t xml:space="preserve"> </w:t>
      </w:r>
      <w:r w:rsidR="007929F3">
        <w:rPr>
          <w:rFonts w:ascii="Arial" w:hAnsi="Arial" w:cs="Arial"/>
          <w:sz w:val="24"/>
          <w:szCs w:val="24"/>
        </w:rPr>
        <w:t>MSE</w:t>
      </w:r>
      <w:r>
        <w:rPr>
          <w:rFonts w:ascii="Arial" w:hAnsi="Arial" w:cs="Arial"/>
          <w:sz w:val="24"/>
          <w:szCs w:val="24"/>
        </w:rPr>
        <w:t xml:space="preserve"> is obtained for </w:t>
      </w:r>
      <w:r w:rsidR="007929F3">
        <w:rPr>
          <w:rFonts w:ascii="Arial" w:hAnsi="Arial" w:cs="Arial"/>
          <w:sz w:val="24"/>
          <w:szCs w:val="24"/>
        </w:rPr>
        <w:t xml:space="preserve">a </w:t>
      </w:r>
      <w:r>
        <w:rPr>
          <w:rFonts w:ascii="Arial" w:hAnsi="Arial" w:cs="Arial"/>
          <w:sz w:val="24"/>
          <w:szCs w:val="24"/>
        </w:rPr>
        <w:t>learning rate</w:t>
      </w:r>
      <w:r w:rsidR="007929F3">
        <w:rPr>
          <w:rFonts w:ascii="Arial" w:hAnsi="Arial" w:cs="Arial"/>
          <w:sz w:val="24"/>
          <w:szCs w:val="24"/>
        </w:rPr>
        <w:t xml:space="preserve"> </w:t>
      </w:r>
      <w:r w:rsidR="00ED0A8E">
        <w:rPr>
          <w:rFonts w:ascii="Arial" w:hAnsi="Arial" w:cs="Arial"/>
          <w:sz w:val="24"/>
          <w:szCs w:val="24"/>
        </w:rPr>
        <w:t>within</w:t>
      </w:r>
      <w:r w:rsidR="007929F3">
        <w:rPr>
          <w:rFonts w:ascii="Arial" w:hAnsi="Arial" w:cs="Arial"/>
          <w:sz w:val="24"/>
          <w:szCs w:val="24"/>
        </w:rPr>
        <w:t xml:space="preserve"> the range of</w:t>
      </w:r>
      <w:r w:rsidR="00ED0A8E">
        <w:rPr>
          <w:rFonts w:ascii="Arial" w:hAnsi="Arial" w:cs="Arial"/>
          <w:sz w:val="24"/>
          <w:szCs w:val="24"/>
        </w:rPr>
        <w:t xml:space="preserve"> 10</w:t>
      </w:r>
      <w:r w:rsidR="00ED0A8E" w:rsidRPr="00ED0A8E">
        <w:rPr>
          <w:rFonts w:ascii="Arial" w:hAnsi="Arial" w:cs="Arial"/>
          <w:sz w:val="24"/>
          <w:szCs w:val="24"/>
          <w:vertAlign w:val="superscript"/>
        </w:rPr>
        <w:t>-3</w:t>
      </w:r>
      <w:r w:rsidR="00ED0A8E">
        <w:rPr>
          <w:rFonts w:ascii="Arial" w:hAnsi="Arial" w:cs="Arial"/>
          <w:sz w:val="24"/>
          <w:szCs w:val="24"/>
        </w:rPr>
        <w:t xml:space="preserve"> to 10</w:t>
      </w:r>
      <w:r w:rsidR="00ED0A8E" w:rsidRPr="00ED0A8E">
        <w:rPr>
          <w:rFonts w:ascii="Arial" w:hAnsi="Arial" w:cs="Arial"/>
          <w:sz w:val="24"/>
          <w:szCs w:val="24"/>
          <w:vertAlign w:val="superscript"/>
        </w:rPr>
        <w:t>-1</w:t>
      </w:r>
      <w:r w:rsidR="00ED0A8E">
        <w:rPr>
          <w:rFonts w:ascii="Arial" w:hAnsi="Arial" w:cs="Arial"/>
          <w:sz w:val="24"/>
          <w:szCs w:val="24"/>
        </w:rPr>
        <w:t xml:space="preserve"> regardless of the tuning method. In this range of η, the optimal number of epochs is 10000, as we observe that the training</w:t>
      </w:r>
      <w:r w:rsidR="00DE7A91">
        <w:rPr>
          <w:rFonts w:ascii="Arial" w:hAnsi="Arial" w:cs="Arial"/>
          <w:sz w:val="24"/>
          <w:szCs w:val="24"/>
        </w:rPr>
        <w:t xml:space="preserve"> and predictive ability</w:t>
      </w:r>
      <w:r w:rsidR="00ED0A8E">
        <w:rPr>
          <w:rFonts w:ascii="Arial" w:hAnsi="Arial" w:cs="Arial"/>
          <w:sz w:val="24"/>
          <w:szCs w:val="24"/>
        </w:rPr>
        <w:t xml:space="preserve"> gets better with increasing epochs. In this case, the best prediction is obtained with ADAGrad, η=0.1 and 10000 epochs but we note that the overall performance for each tuning </w:t>
      </w:r>
      <w:r w:rsidR="00DE7A91">
        <w:rPr>
          <w:rFonts w:ascii="Arial" w:hAnsi="Arial" w:cs="Arial"/>
          <w:sz w:val="24"/>
          <w:szCs w:val="24"/>
        </w:rPr>
        <w:t>method</w:t>
      </w:r>
      <w:r w:rsidR="00ED0A8E">
        <w:rPr>
          <w:rFonts w:ascii="Arial" w:hAnsi="Arial" w:cs="Arial"/>
          <w:sz w:val="24"/>
          <w:szCs w:val="24"/>
        </w:rPr>
        <w:t xml:space="preserve"> is similar</w:t>
      </w:r>
      <w:r w:rsidR="00DE7A91">
        <w:rPr>
          <w:rFonts w:ascii="Arial" w:hAnsi="Arial" w:cs="Arial"/>
          <w:sz w:val="24"/>
          <w:szCs w:val="24"/>
        </w:rPr>
        <w:t xml:space="preserve"> across the range of </w:t>
      </w:r>
      <w:r w:rsidR="00AA065A">
        <w:rPr>
          <w:rFonts w:ascii="Arial" w:hAnsi="Arial" w:cs="Arial"/>
          <w:sz w:val="24"/>
          <w:szCs w:val="24"/>
        </w:rPr>
        <w:t>hyperparameters</w:t>
      </w:r>
      <w:r w:rsidR="00DE7A91">
        <w:rPr>
          <w:rFonts w:ascii="Arial" w:hAnsi="Arial" w:cs="Arial"/>
          <w:sz w:val="24"/>
          <w:szCs w:val="24"/>
        </w:rPr>
        <w:t xml:space="preserve"> investigated</w:t>
      </w:r>
      <w:r w:rsidR="00ED0A8E">
        <w:rPr>
          <w:rFonts w:ascii="Arial" w:hAnsi="Arial" w:cs="Arial"/>
          <w:sz w:val="24"/>
          <w:szCs w:val="24"/>
        </w:rPr>
        <w:t>.</w:t>
      </w:r>
    </w:p>
    <w:p w14:paraId="0693D89D" w14:textId="63A750B4" w:rsidR="008D2E0C" w:rsidRPr="00ED0A8E" w:rsidRDefault="00DE7A91" w:rsidP="008D2E0C">
      <w:pPr>
        <w:jc w:val="both"/>
        <w:rPr>
          <w:rFonts w:ascii="Arial" w:hAnsi="Arial" w:cs="Arial"/>
          <w:sz w:val="24"/>
          <w:szCs w:val="24"/>
        </w:rPr>
      </w:pPr>
      <w:r>
        <w:rPr>
          <w:rFonts w:ascii="Arial" w:hAnsi="Arial" w:cs="Arial"/>
          <w:sz w:val="24"/>
          <w:szCs w:val="24"/>
        </w:rPr>
        <w:t xml:space="preserve">In Fig. 6, the batch size </w:t>
      </w:r>
      <w:r w:rsidR="007929F3">
        <w:rPr>
          <w:rFonts w:ascii="Arial" w:hAnsi="Arial" w:cs="Arial"/>
          <w:sz w:val="24"/>
          <w:szCs w:val="24"/>
        </w:rPr>
        <w:t>is</w:t>
      </w:r>
      <w:r>
        <w:rPr>
          <w:rFonts w:ascii="Arial" w:hAnsi="Arial" w:cs="Arial"/>
          <w:sz w:val="24"/>
          <w:szCs w:val="24"/>
        </w:rPr>
        <w:t xml:space="preserve"> a hyperparameters while the number of epochs is set to 10000</w:t>
      </w:r>
      <w:r w:rsidR="00F352D6">
        <w:rPr>
          <w:rFonts w:ascii="Arial" w:hAnsi="Arial" w:cs="Arial"/>
          <w:sz w:val="24"/>
          <w:szCs w:val="24"/>
        </w:rPr>
        <w:t>. We find that the optimal batch size is at 20 data points (out of 80 training data points), for a learning rate of η=0.1 using either ADAgrad or RMSprop</w:t>
      </w:r>
      <w:r w:rsidR="007929F3">
        <w:rPr>
          <w:rFonts w:ascii="Arial" w:hAnsi="Arial" w:cs="Arial"/>
          <w:sz w:val="24"/>
          <w:szCs w:val="24"/>
        </w:rPr>
        <w:t xml:space="preserve"> as tuning methods</w:t>
      </w:r>
      <w:r w:rsidR="00F352D6">
        <w:rPr>
          <w:rFonts w:ascii="Arial" w:hAnsi="Arial" w:cs="Arial"/>
          <w:sz w:val="24"/>
          <w:szCs w:val="24"/>
        </w:rPr>
        <w:t xml:space="preserve">. These two </w:t>
      </w:r>
      <w:r w:rsidR="007929F3">
        <w:rPr>
          <w:rFonts w:ascii="Arial" w:hAnsi="Arial" w:cs="Arial"/>
          <w:sz w:val="24"/>
          <w:szCs w:val="24"/>
        </w:rPr>
        <w:t>techniques</w:t>
      </w:r>
      <w:r w:rsidR="00F352D6">
        <w:rPr>
          <w:rFonts w:ascii="Arial" w:hAnsi="Arial" w:cs="Arial"/>
          <w:sz w:val="24"/>
          <w:szCs w:val="24"/>
        </w:rPr>
        <w:t xml:space="preserve"> give very similar results except for η =1 or 10 at M=20 and their overall predictive power is slightly better than ADAM. From this exercise, we will keep as rule</w:t>
      </w:r>
      <w:r w:rsidR="007929F3">
        <w:rPr>
          <w:rFonts w:ascii="Arial" w:hAnsi="Arial" w:cs="Arial"/>
          <w:sz w:val="24"/>
          <w:szCs w:val="24"/>
        </w:rPr>
        <w:t>-of-thumb</w:t>
      </w:r>
      <w:r w:rsidR="00F352D6">
        <w:rPr>
          <w:rFonts w:ascii="Arial" w:hAnsi="Arial" w:cs="Arial"/>
          <w:sz w:val="24"/>
          <w:szCs w:val="24"/>
        </w:rPr>
        <w:t xml:space="preserve"> that the optimal batch size represents a quarter of the training set. </w:t>
      </w:r>
    </w:p>
    <w:p w14:paraId="65FAEE36" w14:textId="35C1FA38" w:rsidR="006A31F2" w:rsidRDefault="006A31F2" w:rsidP="00035D23">
      <w:pPr>
        <w:pStyle w:val="ListParagraph"/>
        <w:numPr>
          <w:ilvl w:val="3"/>
          <w:numId w:val="26"/>
        </w:numPr>
        <w:jc w:val="both"/>
        <w:rPr>
          <w:rFonts w:ascii="Arial" w:hAnsi="Arial" w:cs="Arial"/>
          <w:sz w:val="24"/>
          <w:szCs w:val="24"/>
        </w:rPr>
      </w:pPr>
      <w:r>
        <w:rPr>
          <w:rFonts w:ascii="Arial" w:hAnsi="Arial" w:cs="Arial"/>
          <w:sz w:val="24"/>
          <w:szCs w:val="24"/>
        </w:rPr>
        <w:t>Ridge regression</w:t>
      </w:r>
    </w:p>
    <w:p w14:paraId="75FF6B02" w14:textId="38D4D594" w:rsidR="002A7CCE" w:rsidRDefault="00013E0F" w:rsidP="006A31F2">
      <w:pPr>
        <w:jc w:val="both"/>
        <w:rPr>
          <w:rFonts w:ascii="Arial" w:hAnsi="Arial" w:cs="Arial"/>
          <w:sz w:val="24"/>
          <w:szCs w:val="24"/>
        </w:rPr>
      </w:pPr>
      <w:r>
        <w:rPr>
          <w:rFonts w:ascii="Arial" w:hAnsi="Arial" w:cs="Arial"/>
          <w:sz w:val="24"/>
          <w:szCs w:val="24"/>
        </w:rPr>
        <w:t>By introductin</w:t>
      </w:r>
      <w:r w:rsidR="007A11B9">
        <w:rPr>
          <w:rFonts w:ascii="Arial" w:hAnsi="Arial" w:cs="Arial"/>
          <w:sz w:val="24"/>
          <w:szCs w:val="24"/>
        </w:rPr>
        <w:t>g</w:t>
      </w:r>
      <w:r>
        <w:rPr>
          <w:rFonts w:ascii="Arial" w:hAnsi="Arial" w:cs="Arial"/>
          <w:sz w:val="24"/>
          <w:szCs w:val="24"/>
        </w:rPr>
        <w:t xml:space="preserve"> the regularization term into the cost function, we only slightly degrade the training and prediction error of a polynomial of degree 4 fitting the Franke Function</w:t>
      </w:r>
      <w:r w:rsidR="006F2300">
        <w:rPr>
          <w:rFonts w:ascii="Arial" w:hAnsi="Arial" w:cs="Arial"/>
          <w:sz w:val="24"/>
          <w:szCs w:val="24"/>
        </w:rPr>
        <w:t xml:space="preserve"> (Fig. 7)</w:t>
      </w:r>
      <w:r>
        <w:rPr>
          <w:rFonts w:ascii="Arial" w:hAnsi="Arial" w:cs="Arial"/>
          <w:sz w:val="24"/>
          <w:szCs w:val="24"/>
        </w:rPr>
        <w:t>. Unsurprisingly, we converge to a similar conclusion of project 1, which is that OLS</w:t>
      </w:r>
      <w:r w:rsidR="006F2300">
        <w:rPr>
          <w:rFonts w:ascii="Arial" w:hAnsi="Arial" w:cs="Arial"/>
          <w:sz w:val="24"/>
          <w:szCs w:val="24"/>
        </w:rPr>
        <w:t xml:space="preserve"> model has a better predictive power</w:t>
      </w:r>
      <w:r>
        <w:rPr>
          <w:rFonts w:ascii="Arial" w:hAnsi="Arial" w:cs="Arial"/>
          <w:sz w:val="24"/>
          <w:szCs w:val="24"/>
        </w:rPr>
        <w:t xml:space="preserve"> than</w:t>
      </w:r>
      <w:r w:rsidR="006F2300">
        <w:rPr>
          <w:rFonts w:ascii="Arial" w:hAnsi="Arial" w:cs="Arial"/>
          <w:sz w:val="24"/>
          <w:szCs w:val="24"/>
        </w:rPr>
        <w:t xml:space="preserve"> the</w:t>
      </w:r>
      <w:r>
        <w:rPr>
          <w:rFonts w:ascii="Arial" w:hAnsi="Arial" w:cs="Arial"/>
          <w:sz w:val="24"/>
          <w:szCs w:val="24"/>
        </w:rPr>
        <w:t xml:space="preserve"> Ridge regression</w:t>
      </w:r>
      <w:r w:rsidR="006F2300">
        <w:rPr>
          <w:rFonts w:ascii="Arial" w:hAnsi="Arial" w:cs="Arial"/>
          <w:sz w:val="24"/>
          <w:szCs w:val="24"/>
        </w:rPr>
        <w:t xml:space="preserve"> model</w:t>
      </w:r>
      <w:r>
        <w:rPr>
          <w:rFonts w:ascii="Arial" w:hAnsi="Arial" w:cs="Arial"/>
          <w:sz w:val="24"/>
          <w:szCs w:val="24"/>
        </w:rPr>
        <w:t xml:space="preserve"> for the Franke Function </w:t>
      </w:r>
      <w:r w:rsidR="006F2300">
        <w:rPr>
          <w:rFonts w:ascii="Arial" w:hAnsi="Arial" w:cs="Arial"/>
          <w:sz w:val="24"/>
          <w:szCs w:val="24"/>
        </w:rPr>
        <w:t>data</w:t>
      </w:r>
      <w:r>
        <w:rPr>
          <w:rFonts w:ascii="Arial" w:hAnsi="Arial" w:cs="Arial"/>
          <w:sz w:val="24"/>
          <w:szCs w:val="24"/>
        </w:rPr>
        <w:t>. Implementing SGD as an iterative solver yield equivalent training MSE level as with matrix inversion (</w:t>
      </w:r>
      <w:r w:rsidR="006F2300">
        <w:rPr>
          <w:rFonts w:ascii="Arial" w:hAnsi="Arial" w:cs="Arial"/>
          <w:sz w:val="24"/>
          <w:szCs w:val="24"/>
        </w:rPr>
        <w:t>0.013 in p</w:t>
      </w:r>
      <w:r>
        <w:rPr>
          <w:rFonts w:ascii="Arial" w:hAnsi="Arial" w:cs="Arial"/>
          <w:sz w:val="24"/>
          <w:szCs w:val="24"/>
        </w:rPr>
        <w:t>roject 1</w:t>
      </w:r>
      <w:r w:rsidR="006F2300">
        <w:rPr>
          <w:rFonts w:ascii="Arial" w:hAnsi="Arial" w:cs="Arial"/>
          <w:sz w:val="24"/>
          <w:szCs w:val="24"/>
        </w:rPr>
        <w:t xml:space="preserve"> versus 0.011 with SGD</w:t>
      </w:r>
      <w:r>
        <w:rPr>
          <w:rFonts w:ascii="Arial" w:hAnsi="Arial" w:cs="Arial"/>
          <w:sz w:val="24"/>
          <w:szCs w:val="24"/>
        </w:rPr>
        <w:t>)</w:t>
      </w:r>
      <w:r w:rsidR="00922F58">
        <w:rPr>
          <w:rFonts w:ascii="Arial" w:hAnsi="Arial" w:cs="Arial"/>
          <w:sz w:val="24"/>
          <w:szCs w:val="24"/>
        </w:rPr>
        <w:t xml:space="preserve">. </w:t>
      </w:r>
      <w:r w:rsidR="001E579A">
        <w:rPr>
          <w:rFonts w:ascii="Arial" w:hAnsi="Arial" w:cs="Arial"/>
          <w:sz w:val="24"/>
          <w:szCs w:val="24"/>
        </w:rPr>
        <w:t>T</w:t>
      </w:r>
      <w:r w:rsidR="00922F58">
        <w:rPr>
          <w:rFonts w:ascii="Arial" w:hAnsi="Arial" w:cs="Arial"/>
          <w:sz w:val="24"/>
          <w:szCs w:val="24"/>
        </w:rPr>
        <w:t>he optimal learning rate is η=10</w:t>
      </w:r>
      <w:r w:rsidR="00922F58" w:rsidRPr="00922F58">
        <w:rPr>
          <w:rFonts w:ascii="Arial" w:hAnsi="Arial" w:cs="Arial"/>
          <w:sz w:val="24"/>
          <w:szCs w:val="24"/>
          <w:vertAlign w:val="superscript"/>
        </w:rPr>
        <w:t>-2</w:t>
      </w:r>
      <w:r w:rsidR="00922F58">
        <w:rPr>
          <w:rFonts w:ascii="Arial" w:hAnsi="Arial" w:cs="Arial"/>
          <w:sz w:val="24"/>
          <w:szCs w:val="24"/>
        </w:rPr>
        <w:t xml:space="preserve"> - 10</w:t>
      </w:r>
      <w:r w:rsidR="00922F58" w:rsidRPr="00922F58">
        <w:rPr>
          <w:rFonts w:ascii="Arial" w:hAnsi="Arial" w:cs="Arial"/>
          <w:sz w:val="24"/>
          <w:szCs w:val="24"/>
          <w:vertAlign w:val="superscript"/>
        </w:rPr>
        <w:t>-1</w:t>
      </w:r>
      <w:r w:rsidR="00922F58">
        <w:rPr>
          <w:rFonts w:ascii="Arial" w:hAnsi="Arial" w:cs="Arial"/>
          <w:sz w:val="24"/>
          <w:szCs w:val="24"/>
        </w:rPr>
        <w:t xml:space="preserve"> </w:t>
      </w:r>
      <w:r w:rsidR="001E579A">
        <w:rPr>
          <w:rFonts w:ascii="Arial" w:hAnsi="Arial" w:cs="Arial"/>
          <w:sz w:val="24"/>
          <w:szCs w:val="24"/>
        </w:rPr>
        <w:t>and regularization λ=10</w:t>
      </w:r>
      <w:r w:rsidR="001E579A" w:rsidRPr="001E579A">
        <w:rPr>
          <w:rFonts w:ascii="Arial" w:hAnsi="Arial" w:cs="Arial"/>
          <w:sz w:val="24"/>
          <w:szCs w:val="24"/>
          <w:vertAlign w:val="superscript"/>
        </w:rPr>
        <w:t>-4</w:t>
      </w:r>
      <w:r w:rsidR="001E579A">
        <w:rPr>
          <w:rFonts w:ascii="Arial" w:hAnsi="Arial" w:cs="Arial"/>
          <w:sz w:val="24"/>
          <w:szCs w:val="24"/>
        </w:rPr>
        <w:t>.</w:t>
      </w:r>
      <w:r w:rsidR="00922F58">
        <w:rPr>
          <w:rFonts w:ascii="Arial" w:hAnsi="Arial" w:cs="Arial"/>
          <w:sz w:val="24"/>
          <w:szCs w:val="24"/>
        </w:rPr>
        <w:t xml:space="preserve"> ADAgrad and RMSprop give </w:t>
      </w:r>
      <w:r w:rsidR="001E579A">
        <w:rPr>
          <w:rFonts w:ascii="Arial" w:hAnsi="Arial" w:cs="Arial"/>
          <w:sz w:val="24"/>
          <w:szCs w:val="24"/>
        </w:rPr>
        <w:t>almost identical</w:t>
      </w:r>
      <w:r w:rsidR="00922F58">
        <w:rPr>
          <w:rFonts w:ascii="Arial" w:hAnsi="Arial" w:cs="Arial"/>
          <w:sz w:val="24"/>
          <w:szCs w:val="24"/>
        </w:rPr>
        <w:t xml:space="preserve"> results, </w:t>
      </w:r>
      <w:r w:rsidR="001E579A">
        <w:rPr>
          <w:rFonts w:ascii="Arial" w:hAnsi="Arial" w:cs="Arial"/>
          <w:sz w:val="24"/>
          <w:szCs w:val="24"/>
        </w:rPr>
        <w:t xml:space="preserve">marginally </w:t>
      </w:r>
      <w:r w:rsidR="00922F58">
        <w:rPr>
          <w:rFonts w:ascii="Arial" w:hAnsi="Arial" w:cs="Arial"/>
          <w:sz w:val="24"/>
          <w:szCs w:val="24"/>
        </w:rPr>
        <w:t xml:space="preserve">overperforming ADAM for the two aforementioned learning rates. </w:t>
      </w:r>
    </w:p>
    <w:p w14:paraId="62B91D64" w14:textId="25B3BA85" w:rsidR="002A7CCE" w:rsidRPr="002A7CCE" w:rsidRDefault="002A7CCE" w:rsidP="002A7CCE">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3.2):</w:t>
      </w:r>
    </w:p>
    <w:p w14:paraId="474D7A53" w14:textId="43C1554D" w:rsidR="002A7CCE" w:rsidRPr="002A7CCE" w:rsidRDefault="002A7CCE" w:rsidP="002A7CCE">
      <w:pPr>
        <w:rPr>
          <w:rFonts w:ascii="Arial" w:hAnsi="Arial" w:cs="Arial"/>
          <w:i/>
          <w:iCs/>
          <w:sz w:val="16"/>
          <w:szCs w:val="16"/>
        </w:rPr>
      </w:pPr>
      <w:r w:rsidRPr="002A7CCE">
        <w:rPr>
          <w:rFonts w:ascii="Arial" w:hAnsi="Arial" w:cs="Arial"/>
          <w:i/>
          <w:iCs/>
          <w:sz w:val="16"/>
          <w:szCs w:val="16"/>
        </w:rPr>
        <w:t xml:space="preserve">FF_OLS_hyperparam_eta_epochs_SGD_ADAGRAD_momentum.py </w:t>
      </w:r>
      <w:r>
        <w:rPr>
          <w:rFonts w:ascii="Arial" w:hAnsi="Arial" w:cs="Arial"/>
          <w:i/>
          <w:iCs/>
          <w:sz w:val="16"/>
          <w:szCs w:val="16"/>
        </w:rPr>
        <w:t xml:space="preserve"> </w:t>
      </w:r>
      <w:r w:rsidRPr="002A7CCE">
        <w:rPr>
          <w:rFonts w:ascii="Arial" w:hAnsi="Arial" w:cs="Arial"/>
          <w:i/>
          <w:iCs/>
          <w:sz w:val="16"/>
          <w:szCs w:val="16"/>
        </w:rPr>
        <w:t xml:space="preserve">FF_OLS_hyperparam_eta_epochs_SGD_adam_momentum.py - FF_OLS_hyperparam_eta_epochs_SGD_RMSprop_momentum.py </w:t>
      </w:r>
      <w:r>
        <w:rPr>
          <w:rFonts w:ascii="Arial" w:hAnsi="Arial" w:cs="Arial"/>
          <w:i/>
          <w:iCs/>
          <w:sz w:val="16"/>
          <w:szCs w:val="16"/>
        </w:rPr>
        <w:t xml:space="preserve">– </w:t>
      </w:r>
      <w:r w:rsidRPr="002A7CCE">
        <w:rPr>
          <w:rFonts w:ascii="Arial" w:hAnsi="Arial" w:cs="Arial"/>
          <w:i/>
          <w:iCs/>
          <w:sz w:val="16"/>
          <w:szCs w:val="16"/>
        </w:rPr>
        <w:t>FF_OLS_hyperparam_eta_</w:t>
      </w:r>
      <w:r>
        <w:rPr>
          <w:rFonts w:ascii="Arial" w:hAnsi="Arial" w:cs="Arial"/>
          <w:i/>
          <w:iCs/>
          <w:sz w:val="16"/>
          <w:szCs w:val="16"/>
        </w:rPr>
        <w:t>batch_size</w:t>
      </w:r>
      <w:r w:rsidRPr="002A7CCE">
        <w:rPr>
          <w:rFonts w:ascii="Arial" w:hAnsi="Arial" w:cs="Arial"/>
          <w:i/>
          <w:iCs/>
          <w:sz w:val="16"/>
          <w:szCs w:val="16"/>
        </w:rPr>
        <w:t>_SGD_RMSprop_momentum.py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ADAGRAD</w:t>
      </w:r>
      <w:r w:rsidRPr="002A7CCE">
        <w:rPr>
          <w:rFonts w:ascii="Arial" w:hAnsi="Arial" w:cs="Arial"/>
          <w:i/>
          <w:iCs/>
          <w:sz w:val="16"/>
          <w:szCs w:val="16"/>
        </w:rPr>
        <w:t>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adam</w:t>
      </w:r>
      <w:r w:rsidRPr="002A7CCE">
        <w:rPr>
          <w:rFonts w:ascii="Arial" w:hAnsi="Arial" w:cs="Arial"/>
          <w:i/>
          <w:iCs/>
          <w:sz w:val="16"/>
          <w:szCs w:val="16"/>
        </w:rPr>
        <w:t>_momentum.py</w:t>
      </w:r>
      <w:r>
        <w:rPr>
          <w:rFonts w:ascii="Arial" w:hAnsi="Arial" w:cs="Arial"/>
          <w:i/>
          <w:iCs/>
          <w:sz w:val="16"/>
          <w:szCs w:val="16"/>
        </w:rPr>
        <w:t xml:space="preserve"> </w:t>
      </w:r>
      <w:r w:rsidR="00AE45DD">
        <w:rPr>
          <w:rFonts w:ascii="Arial" w:hAnsi="Arial" w:cs="Arial"/>
          <w:i/>
          <w:iCs/>
          <w:sz w:val="16"/>
          <w:szCs w:val="16"/>
        </w:rPr>
        <w:t>–                    FF_Ridge_gridsearch_SGD_ADAGRAD_momentum.py                                               FF_Ridge_gridsearch_SGD_adam_momentum.py                                                              FF_Ridge_gridsearch_SGD_RMSprop_momentum.py</w:t>
      </w:r>
    </w:p>
    <w:p w14:paraId="2CA976D7" w14:textId="0CA18935" w:rsidR="002A7CCE" w:rsidRPr="002A7CCE" w:rsidRDefault="002A7CCE" w:rsidP="006A31F2">
      <w:pPr>
        <w:jc w:val="both"/>
        <w:rPr>
          <w:rFonts w:ascii="Arial" w:hAnsi="Arial" w:cs="Arial"/>
          <w:sz w:val="24"/>
          <w:szCs w:val="24"/>
        </w:rPr>
        <w:sectPr w:rsidR="002A7CCE" w:rsidRPr="002A7CCE" w:rsidSect="00003E07">
          <w:footerReference w:type="default" r:id="rId17"/>
          <w:footerReference w:type="first" r:id="rId18"/>
          <w:pgSz w:w="12240" w:h="15840"/>
          <w:pgMar w:top="1440" w:right="1440" w:bottom="1440" w:left="1440" w:header="720" w:footer="720" w:gutter="0"/>
          <w:pgNumType w:start="1"/>
          <w:cols w:space="720"/>
          <w:titlePg/>
          <w:docGrid w:linePitch="360"/>
        </w:sectPr>
      </w:pPr>
    </w:p>
    <w:p w14:paraId="6BF968D1" w14:textId="18E01140" w:rsidR="00962D55" w:rsidRPr="006A31F2" w:rsidRDefault="006A31F2" w:rsidP="006A31F2">
      <w:pPr>
        <w:jc w:val="center"/>
        <w:rPr>
          <w:rFonts w:ascii="Arial" w:hAnsi="Arial" w:cs="Arial"/>
          <w:sz w:val="24"/>
          <w:szCs w:val="24"/>
        </w:rPr>
      </w:pPr>
      <w:r>
        <w:rPr>
          <w:noProof/>
        </w:rPr>
        <w:lastRenderedPageBreak/>
        <w:drawing>
          <wp:inline distT="0" distB="0" distL="0" distR="0" wp14:anchorId="670274F4" wp14:editId="0B6D5AB6">
            <wp:extent cx="8040362" cy="5029200"/>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rotWithShape="1">
                    <a:blip r:embed="rId19" cstate="print">
                      <a:extLst>
                        <a:ext uri="{28A0092B-C50C-407E-A947-70E740481C1C}">
                          <a14:useLocalDpi xmlns:a14="http://schemas.microsoft.com/office/drawing/2010/main" val="0"/>
                        </a:ext>
                      </a:extLst>
                    </a:blip>
                    <a:srcRect l="2038" r="5555"/>
                    <a:stretch/>
                  </pic:blipFill>
                  <pic:spPr bwMode="auto">
                    <a:xfrm>
                      <a:off x="0" y="0"/>
                      <a:ext cx="8040362" cy="5029200"/>
                    </a:xfrm>
                    <a:prstGeom prst="rect">
                      <a:avLst/>
                    </a:prstGeom>
                    <a:ln>
                      <a:noFill/>
                    </a:ln>
                    <a:extLst>
                      <a:ext uri="{53640926-AAD7-44D8-BBD7-CCE9431645EC}">
                        <a14:shadowObscured xmlns:a14="http://schemas.microsoft.com/office/drawing/2010/main"/>
                      </a:ext>
                    </a:extLst>
                  </pic:spPr>
                </pic:pic>
              </a:graphicData>
            </a:graphic>
          </wp:inline>
        </w:drawing>
      </w:r>
    </w:p>
    <w:p w14:paraId="22258665" w14:textId="61A55258" w:rsid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5</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number of epochs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1E54DB4E" w14:textId="6CC10A77" w:rsidR="006A31F2" w:rsidRPr="007F1DEF" w:rsidRDefault="006A31F2" w:rsidP="00962D55">
      <w:pPr>
        <w:rPr>
          <w:rFonts w:ascii="Arial" w:hAnsi="Arial" w:cs="Arial"/>
          <w:sz w:val="20"/>
          <w:szCs w:val="20"/>
        </w:rPr>
      </w:pPr>
      <w:r>
        <w:rPr>
          <w:rFonts w:ascii="Arial" w:hAnsi="Arial" w:cs="Arial"/>
          <w:noProof/>
          <w:sz w:val="20"/>
          <w:szCs w:val="20"/>
        </w:rPr>
        <w:lastRenderedPageBreak/>
        <w:drawing>
          <wp:inline distT="0" distB="0" distL="0" distR="0" wp14:anchorId="44BB6AEB" wp14:editId="3D5C6936">
            <wp:extent cx="7909732" cy="5029200"/>
            <wp:effectExtent l="0" t="0" r="0" b="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rotWithShape="1">
                    <a:blip r:embed="rId20" cstate="print">
                      <a:extLst>
                        <a:ext uri="{28A0092B-C50C-407E-A947-70E740481C1C}">
                          <a14:useLocalDpi xmlns:a14="http://schemas.microsoft.com/office/drawing/2010/main" val="0"/>
                        </a:ext>
                      </a:extLst>
                    </a:blip>
                    <a:srcRect l="1994" r="5555"/>
                    <a:stretch/>
                  </pic:blipFill>
                  <pic:spPr bwMode="auto">
                    <a:xfrm>
                      <a:off x="0" y="0"/>
                      <a:ext cx="7909732" cy="5029200"/>
                    </a:xfrm>
                    <a:prstGeom prst="rect">
                      <a:avLst/>
                    </a:prstGeom>
                    <a:ln>
                      <a:noFill/>
                    </a:ln>
                    <a:extLst>
                      <a:ext uri="{53640926-AAD7-44D8-BBD7-CCE9431645EC}">
                        <a14:shadowObscured xmlns:a14="http://schemas.microsoft.com/office/drawing/2010/main"/>
                      </a:ext>
                    </a:extLst>
                  </pic:spPr>
                </pic:pic>
              </a:graphicData>
            </a:graphic>
          </wp:inline>
        </w:drawing>
      </w:r>
    </w:p>
    <w:p w14:paraId="7EE47D68" w14:textId="6DC3E1C5" w:rsidR="00962D55" w:rsidRP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6</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batch size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6F47C390" w14:textId="3F776DF4" w:rsidR="006A31F2" w:rsidRDefault="006A31F2" w:rsidP="006A31F2">
      <w:pPr>
        <w:jc w:val="both"/>
        <w:rPr>
          <w:rFonts w:ascii="Arial" w:hAnsi="Arial" w:cs="Arial"/>
          <w:sz w:val="24"/>
          <w:szCs w:val="24"/>
        </w:rPr>
      </w:pPr>
    </w:p>
    <w:p w14:paraId="63C20055" w14:textId="4DF2B80A" w:rsidR="006A31F2" w:rsidRPr="006A31F2" w:rsidRDefault="006A31F2" w:rsidP="006A31F2">
      <w:pPr>
        <w:jc w:val="both"/>
        <w:rPr>
          <w:rFonts w:ascii="Arial" w:hAnsi="Arial" w:cs="Arial"/>
          <w:sz w:val="24"/>
          <w:szCs w:val="24"/>
        </w:rPr>
      </w:pPr>
      <w:r>
        <w:rPr>
          <w:rFonts w:ascii="Arial" w:hAnsi="Arial" w:cs="Arial"/>
          <w:noProof/>
          <w:sz w:val="24"/>
          <w:szCs w:val="24"/>
        </w:rPr>
        <w:lastRenderedPageBreak/>
        <w:drawing>
          <wp:inline distT="0" distB="0" distL="0" distR="0" wp14:anchorId="738B3C7C" wp14:editId="02894421">
            <wp:extent cx="7905123" cy="5029200"/>
            <wp:effectExtent l="0" t="0" r="635"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rotWithShape="1">
                    <a:blip r:embed="rId21" cstate="print">
                      <a:extLst>
                        <a:ext uri="{28A0092B-C50C-407E-A947-70E740481C1C}">
                          <a14:useLocalDpi xmlns:a14="http://schemas.microsoft.com/office/drawing/2010/main" val="0"/>
                        </a:ext>
                      </a:extLst>
                    </a:blip>
                    <a:srcRect r="5840"/>
                    <a:stretch/>
                  </pic:blipFill>
                  <pic:spPr bwMode="auto">
                    <a:xfrm>
                      <a:off x="0" y="0"/>
                      <a:ext cx="7905123" cy="5029200"/>
                    </a:xfrm>
                    <a:prstGeom prst="rect">
                      <a:avLst/>
                    </a:prstGeom>
                    <a:ln>
                      <a:noFill/>
                    </a:ln>
                    <a:extLst>
                      <a:ext uri="{53640926-AAD7-44D8-BBD7-CCE9431645EC}">
                        <a14:shadowObscured xmlns:a14="http://schemas.microsoft.com/office/drawing/2010/main"/>
                      </a:ext>
                    </a:extLst>
                  </pic:spPr>
                </pic:pic>
              </a:graphicData>
            </a:graphic>
          </wp:inline>
        </w:drawing>
      </w:r>
    </w:p>
    <w:p w14:paraId="11B6D3E8" w14:textId="5E91A542" w:rsidR="006A31F2" w:rsidRDefault="00962D55" w:rsidP="00962D55">
      <w:pPr>
        <w:rPr>
          <w:rFonts w:ascii="Arial" w:hAnsi="Arial" w:cs="Arial"/>
          <w:sz w:val="20"/>
          <w:szCs w:val="20"/>
        </w:rPr>
        <w:sectPr w:rsidR="006A31F2" w:rsidSect="00A10BF3">
          <w:pgSz w:w="15840" w:h="12240" w:orient="landscape"/>
          <w:pgMar w:top="1440" w:right="1440" w:bottom="1440" w:left="1440" w:header="720" w:footer="720" w:gutter="0"/>
          <w:cols w:space="720"/>
          <w:titlePg/>
          <w:docGrid w:linePitch="360"/>
        </w:sectPr>
      </w:pPr>
      <w:r w:rsidRPr="00962D55">
        <w:rPr>
          <w:rFonts w:ascii="Arial" w:hAnsi="Arial" w:cs="Arial"/>
          <w:b/>
          <w:bCs/>
          <w:sz w:val="20"/>
          <w:szCs w:val="20"/>
        </w:rPr>
        <w:t xml:space="preserve">Fig. </w:t>
      </w:r>
      <w:r>
        <w:rPr>
          <w:rFonts w:ascii="Arial" w:hAnsi="Arial" w:cs="Arial"/>
          <w:b/>
          <w:bCs/>
          <w:sz w:val="20"/>
          <w:szCs w:val="20"/>
        </w:rPr>
        <w:t>7</w:t>
      </w:r>
      <w:r w:rsidRPr="00962D55">
        <w:rPr>
          <w:rFonts w:ascii="Arial" w:hAnsi="Arial" w:cs="Arial"/>
          <w:b/>
          <w:bCs/>
          <w:sz w:val="20"/>
          <w:szCs w:val="20"/>
        </w:rPr>
        <w:t xml:space="preserve">: </w:t>
      </w:r>
      <w:r w:rsidRPr="00962D55">
        <w:rPr>
          <w:rFonts w:ascii="Arial" w:hAnsi="Arial" w:cs="Arial"/>
          <w:sz w:val="20"/>
          <w:szCs w:val="20"/>
        </w:rPr>
        <w:t xml:space="preserve">Grid search plot for the Franke Function </w:t>
      </w:r>
      <w:r>
        <w:rPr>
          <w:rFonts w:ascii="Arial" w:hAnsi="Arial" w:cs="Arial"/>
          <w:sz w:val="20"/>
          <w:szCs w:val="20"/>
        </w:rPr>
        <w:t>Ridge</w:t>
      </w:r>
      <w:r w:rsidRPr="00962D55">
        <w:rPr>
          <w:rFonts w:ascii="Arial" w:hAnsi="Arial" w:cs="Arial"/>
          <w:sz w:val="20"/>
          <w:szCs w:val="20"/>
        </w:rPr>
        <w:t xml:space="preserve"> regression results (training and test MSE) with learning rate and </w:t>
      </w:r>
      <w:r>
        <w:rPr>
          <w:rFonts w:ascii="Arial" w:hAnsi="Arial" w:cs="Arial"/>
          <w:sz w:val="20"/>
          <w:szCs w:val="20"/>
        </w:rPr>
        <w:t>regularization</w:t>
      </w:r>
      <w:r w:rsidRPr="00962D55">
        <w:rPr>
          <w:rFonts w:ascii="Arial" w:hAnsi="Arial" w:cs="Arial"/>
          <w:sz w:val="20"/>
          <w:szCs w:val="20"/>
        </w:rPr>
        <w:t xml:space="preserve"> as hyperparameters with ADAGRAD (left), ADAM (middle) and RMSprop (right) as tuning metho</w:t>
      </w:r>
      <w:r w:rsidR="007B2CC4">
        <w:rPr>
          <w:rFonts w:ascii="Arial" w:hAnsi="Arial" w:cs="Arial"/>
          <w:sz w:val="20"/>
          <w:szCs w:val="20"/>
        </w:rPr>
        <w:t>d</w:t>
      </w:r>
    </w:p>
    <w:p w14:paraId="52C6C47D" w14:textId="16F4E927" w:rsidR="002B328A" w:rsidRPr="0098466B" w:rsidRDefault="002B328A" w:rsidP="002B328A">
      <w:pPr>
        <w:pStyle w:val="ListParagraph"/>
        <w:numPr>
          <w:ilvl w:val="1"/>
          <w:numId w:val="1"/>
        </w:numPr>
        <w:jc w:val="both"/>
        <w:rPr>
          <w:rFonts w:ascii="Arial" w:hAnsi="Arial" w:cs="Arial"/>
          <w:sz w:val="24"/>
          <w:szCs w:val="24"/>
          <w:u w:val="single"/>
        </w:rPr>
      </w:pPr>
      <w:r w:rsidRPr="0098466B">
        <w:rPr>
          <w:rFonts w:ascii="Arial" w:hAnsi="Arial" w:cs="Arial"/>
          <w:sz w:val="24"/>
          <w:szCs w:val="24"/>
          <w:u w:val="single"/>
        </w:rPr>
        <w:lastRenderedPageBreak/>
        <w:t xml:space="preserve">Own implementation of </w:t>
      </w:r>
      <w:del w:id="136" w:author="Luis Barreiro" w:date="2022-11-16T21:20:00Z">
        <w:r w:rsidRPr="0098466B" w:rsidDel="005C046E">
          <w:rPr>
            <w:rFonts w:ascii="Arial" w:hAnsi="Arial" w:cs="Arial"/>
            <w:sz w:val="24"/>
            <w:szCs w:val="24"/>
            <w:u w:val="single"/>
          </w:rPr>
          <w:delText>feed-forward neural network</w:delText>
        </w:r>
      </w:del>
      <w:ins w:id="137" w:author="Luis Barreiro" w:date="2022-11-16T21:20:00Z">
        <w:r w:rsidR="005C046E">
          <w:rPr>
            <w:rFonts w:ascii="Arial" w:hAnsi="Arial" w:cs="Arial"/>
            <w:sz w:val="24"/>
            <w:szCs w:val="24"/>
            <w:u w:val="single"/>
          </w:rPr>
          <w:t>FFNN</w:t>
        </w:r>
      </w:ins>
      <w:r w:rsidR="00DD4FF9" w:rsidRPr="0098466B">
        <w:rPr>
          <w:rFonts w:ascii="Arial" w:hAnsi="Arial" w:cs="Arial"/>
          <w:sz w:val="24"/>
          <w:szCs w:val="24"/>
          <w:u w:val="single"/>
        </w:rPr>
        <w:t xml:space="preserve"> using Numpy</w:t>
      </w:r>
    </w:p>
    <w:p w14:paraId="71EA7BEF" w14:textId="17809241" w:rsidR="002B328A" w:rsidRPr="0098466B" w:rsidRDefault="002B328A" w:rsidP="002B328A">
      <w:pPr>
        <w:pStyle w:val="ListParagraph"/>
        <w:numPr>
          <w:ilvl w:val="2"/>
          <w:numId w:val="1"/>
        </w:numPr>
        <w:jc w:val="both"/>
        <w:rPr>
          <w:rFonts w:ascii="Arial" w:hAnsi="Arial" w:cs="Arial"/>
          <w:sz w:val="24"/>
          <w:szCs w:val="24"/>
          <w:u w:val="single"/>
        </w:rPr>
      </w:pPr>
      <w:r w:rsidRPr="0098466B">
        <w:rPr>
          <w:rFonts w:ascii="Arial" w:hAnsi="Arial" w:cs="Arial"/>
          <w:sz w:val="24"/>
          <w:szCs w:val="24"/>
          <w:u w:val="single"/>
        </w:rPr>
        <w:t xml:space="preserve">For </w:t>
      </w:r>
      <w:r w:rsidR="00B036DD" w:rsidRPr="0098466B">
        <w:rPr>
          <w:rFonts w:ascii="Arial" w:hAnsi="Arial" w:cs="Arial"/>
          <w:sz w:val="24"/>
          <w:szCs w:val="24"/>
          <w:u w:val="single"/>
        </w:rPr>
        <w:t xml:space="preserve">a </w:t>
      </w:r>
      <w:r w:rsidRPr="0098466B">
        <w:rPr>
          <w:rFonts w:ascii="Arial" w:hAnsi="Arial" w:cs="Arial"/>
          <w:sz w:val="24"/>
          <w:szCs w:val="24"/>
          <w:u w:val="single"/>
        </w:rPr>
        <w:t xml:space="preserve">regression </w:t>
      </w:r>
      <w:r w:rsidR="007945B8" w:rsidRPr="0098466B">
        <w:rPr>
          <w:rFonts w:ascii="Arial" w:hAnsi="Arial" w:cs="Arial"/>
          <w:sz w:val="24"/>
          <w:szCs w:val="24"/>
          <w:u w:val="single"/>
        </w:rPr>
        <w:t>task</w:t>
      </w:r>
      <w:r w:rsidR="00B036DD" w:rsidRPr="0098466B">
        <w:rPr>
          <w:rFonts w:ascii="Arial" w:hAnsi="Arial" w:cs="Arial"/>
          <w:sz w:val="24"/>
          <w:szCs w:val="24"/>
          <w:u w:val="single"/>
        </w:rPr>
        <w:t>:</w:t>
      </w:r>
      <w:r w:rsidR="007A11B9" w:rsidRPr="0098466B">
        <w:rPr>
          <w:rFonts w:ascii="Arial" w:hAnsi="Arial" w:cs="Arial"/>
          <w:sz w:val="24"/>
          <w:szCs w:val="24"/>
          <w:u w:val="single"/>
        </w:rPr>
        <w:t xml:space="preserve"> </w:t>
      </w:r>
      <w:r w:rsidR="00B036DD" w:rsidRPr="0098466B">
        <w:rPr>
          <w:rFonts w:ascii="Arial" w:hAnsi="Arial" w:cs="Arial"/>
          <w:sz w:val="24"/>
          <w:szCs w:val="24"/>
          <w:u w:val="single"/>
        </w:rPr>
        <w:t>The Franke Function</w:t>
      </w:r>
      <w:r w:rsidR="00D16ABA" w:rsidRPr="0098466B">
        <w:rPr>
          <w:rFonts w:ascii="Arial" w:hAnsi="Arial" w:cs="Arial"/>
          <w:sz w:val="24"/>
          <w:szCs w:val="24"/>
          <w:u w:val="single"/>
        </w:rPr>
        <w:t xml:space="preserve"> data</w:t>
      </w:r>
    </w:p>
    <w:p w14:paraId="3A778042" w14:textId="5BA0BE55" w:rsidR="00D16ABA" w:rsidRDefault="00D16ABA" w:rsidP="00D43B4B">
      <w:pPr>
        <w:jc w:val="both"/>
        <w:rPr>
          <w:rFonts w:ascii="Arial" w:hAnsi="Arial" w:cs="Arial"/>
          <w:sz w:val="24"/>
          <w:szCs w:val="24"/>
        </w:rPr>
      </w:pPr>
      <w:r>
        <w:rPr>
          <w:rFonts w:ascii="Arial" w:hAnsi="Arial" w:cs="Arial"/>
          <w:sz w:val="24"/>
          <w:szCs w:val="24"/>
        </w:rPr>
        <w:t xml:space="preserve">We implemented FFNN for regression as python class </w:t>
      </w:r>
      <w:r w:rsidRPr="00D16ABA">
        <w:rPr>
          <w:rFonts w:ascii="Arial" w:hAnsi="Arial" w:cs="Arial"/>
          <w:sz w:val="24"/>
          <w:szCs w:val="24"/>
        </w:rPr>
        <w:t>in</w:t>
      </w:r>
      <w:r w:rsidRPr="00D16ABA">
        <w:rPr>
          <w:rFonts w:ascii="Arial" w:hAnsi="Arial" w:cs="Arial"/>
          <w:i/>
          <w:iCs/>
          <w:sz w:val="24"/>
          <w:szCs w:val="24"/>
        </w:rPr>
        <w:t xml:space="preserve"> NeuralNetwork_regression_*.py</w:t>
      </w:r>
      <w:r>
        <w:rPr>
          <w:rFonts w:ascii="Arial" w:hAnsi="Arial" w:cs="Arial"/>
          <w:i/>
          <w:iCs/>
          <w:sz w:val="24"/>
          <w:szCs w:val="24"/>
        </w:rPr>
        <w:t xml:space="preserve"> </w:t>
      </w:r>
      <w:r w:rsidRPr="00D16ABA">
        <w:rPr>
          <w:rFonts w:ascii="Arial" w:hAnsi="Arial" w:cs="Arial"/>
          <w:sz w:val="24"/>
          <w:szCs w:val="24"/>
        </w:rPr>
        <w:t xml:space="preserve">with * </w:t>
      </w:r>
      <w:r>
        <w:rPr>
          <w:rFonts w:ascii="Arial" w:hAnsi="Arial" w:cs="Arial"/>
          <w:sz w:val="24"/>
          <w:szCs w:val="24"/>
        </w:rPr>
        <w:t>standing for</w:t>
      </w:r>
      <w:r w:rsidRPr="00D16ABA">
        <w:rPr>
          <w:rFonts w:ascii="Arial" w:hAnsi="Arial" w:cs="Arial"/>
          <w:sz w:val="24"/>
          <w:szCs w:val="24"/>
        </w:rPr>
        <w:t xml:space="preserve"> the activation function</w:t>
      </w:r>
      <w:r>
        <w:rPr>
          <w:rFonts w:ascii="Arial" w:hAnsi="Arial" w:cs="Arial"/>
          <w:sz w:val="24"/>
          <w:szCs w:val="24"/>
        </w:rPr>
        <w:t xml:space="preserve"> (leakyrely / relu / sigmoid) of the hidden layers. </w:t>
      </w:r>
      <w:r w:rsidR="00D43B4B">
        <w:rPr>
          <w:rFonts w:ascii="Arial" w:hAnsi="Arial" w:cs="Arial"/>
          <w:sz w:val="24"/>
          <w:szCs w:val="24"/>
        </w:rPr>
        <w:t>F</w:t>
      </w:r>
      <w:r>
        <w:rPr>
          <w:rFonts w:ascii="Arial" w:hAnsi="Arial" w:cs="Arial"/>
          <w:sz w:val="24"/>
          <w:szCs w:val="24"/>
        </w:rPr>
        <w:t>or</w:t>
      </w:r>
      <w:r w:rsidR="0065274E">
        <w:rPr>
          <w:rFonts w:ascii="Arial" w:hAnsi="Arial" w:cs="Arial"/>
          <w:sz w:val="24"/>
          <w:szCs w:val="24"/>
        </w:rPr>
        <w:t xml:space="preserve"> the</w:t>
      </w:r>
      <w:r>
        <w:rPr>
          <w:rFonts w:ascii="Arial" w:hAnsi="Arial" w:cs="Arial"/>
          <w:sz w:val="24"/>
          <w:szCs w:val="24"/>
        </w:rPr>
        <w:t xml:space="preserve"> regression tasks, the activation function </w:t>
      </w:r>
      <w:r w:rsidR="0067509A">
        <w:rPr>
          <w:rFonts w:ascii="Arial" w:hAnsi="Arial" w:cs="Arial"/>
          <w:sz w:val="24"/>
          <w:szCs w:val="24"/>
        </w:rPr>
        <w:t>of the output layer is the identity function. For the Franke Function, the input layer is made of two nodes (x1, x2) and the output layer of a single node (z)</w:t>
      </w:r>
      <w:r w:rsidR="00D43B4B">
        <w:rPr>
          <w:rFonts w:ascii="Arial" w:hAnsi="Arial" w:cs="Arial"/>
          <w:sz w:val="24"/>
          <w:szCs w:val="24"/>
        </w:rPr>
        <w:t>, thereby defining the input and output layers of our FFNN</w:t>
      </w:r>
      <w:r w:rsidR="0067509A">
        <w:rPr>
          <w:rFonts w:ascii="Arial" w:hAnsi="Arial" w:cs="Arial"/>
          <w:sz w:val="24"/>
          <w:szCs w:val="24"/>
        </w:rPr>
        <w:t xml:space="preserve">. </w:t>
      </w:r>
      <w:r w:rsidR="0065274E">
        <w:rPr>
          <w:rFonts w:ascii="Arial" w:hAnsi="Arial" w:cs="Arial"/>
          <w:sz w:val="24"/>
          <w:szCs w:val="24"/>
        </w:rPr>
        <w:t xml:space="preserve">The cost function includes a L2-norm regularization term. </w:t>
      </w:r>
      <w:r w:rsidR="002A5316">
        <w:rPr>
          <w:rFonts w:ascii="Arial" w:hAnsi="Arial" w:cs="Arial"/>
          <w:sz w:val="24"/>
          <w:szCs w:val="24"/>
        </w:rPr>
        <w:t xml:space="preserve">We have implemented a stochastic </w:t>
      </w:r>
      <w:del w:id="138" w:author="Luis Barreiro" w:date="2022-11-16T21:18:00Z">
        <w:r w:rsidR="002A5316" w:rsidDel="005C046E">
          <w:rPr>
            <w:rFonts w:ascii="Arial" w:hAnsi="Arial" w:cs="Arial"/>
            <w:sz w:val="24"/>
            <w:szCs w:val="24"/>
          </w:rPr>
          <w:delText>gradient descent</w:delText>
        </w:r>
      </w:del>
      <w:ins w:id="139" w:author="Luis Barreiro" w:date="2022-11-16T21:18:00Z">
        <w:r w:rsidR="005C046E">
          <w:rPr>
            <w:rFonts w:ascii="Arial" w:hAnsi="Arial" w:cs="Arial"/>
            <w:sz w:val="24"/>
            <w:szCs w:val="24"/>
          </w:rPr>
          <w:t>GD</w:t>
        </w:r>
      </w:ins>
      <w:r w:rsidR="002A5316">
        <w:rPr>
          <w:rFonts w:ascii="Arial" w:hAnsi="Arial" w:cs="Arial"/>
          <w:sz w:val="24"/>
          <w:szCs w:val="24"/>
        </w:rPr>
        <w:t xml:space="preserve"> in the backpropagation algorithm to update the weight and biases. The weights are initialized according to a “standard normal” distribution and the biases are initially set t</w:t>
      </w:r>
      <w:r w:rsidR="0065274E">
        <w:rPr>
          <w:rFonts w:ascii="Arial" w:hAnsi="Arial" w:cs="Arial"/>
          <w:sz w:val="24"/>
          <w:szCs w:val="24"/>
        </w:rPr>
        <w:t>o</w:t>
      </w:r>
      <w:r w:rsidR="002A5316">
        <w:rPr>
          <w:rFonts w:ascii="Arial" w:hAnsi="Arial" w:cs="Arial"/>
          <w:sz w:val="24"/>
          <w:szCs w:val="24"/>
        </w:rPr>
        <w:t xml:space="preserve"> 0.01.</w:t>
      </w:r>
    </w:p>
    <w:p w14:paraId="1D9ABC8E" w14:textId="2CABC37F" w:rsidR="00837277" w:rsidRDefault="00837277" w:rsidP="00D16ABA">
      <w:pPr>
        <w:jc w:val="both"/>
        <w:rPr>
          <w:rFonts w:ascii="Arial" w:hAnsi="Arial" w:cs="Arial"/>
          <w:sz w:val="24"/>
          <w:szCs w:val="24"/>
        </w:rPr>
      </w:pPr>
      <w:r>
        <w:rPr>
          <w:rFonts w:ascii="Arial" w:hAnsi="Arial" w:cs="Arial"/>
          <w:sz w:val="24"/>
          <w:szCs w:val="24"/>
        </w:rPr>
        <w:t>The first part of the numerical experiment is to test the effect the neural network architecture on the regression problem for a given activation function (Sigmoid function in Figs. 8 to 12). After determining an optimal architecture, we investigate the effect of the activation function (Fig. 13) and conclude on the optimal combination of FFNN architecture and activation function for this</w:t>
      </w:r>
      <w:r w:rsidR="00D43B4B">
        <w:rPr>
          <w:rFonts w:ascii="Arial" w:hAnsi="Arial" w:cs="Arial"/>
          <w:sz w:val="24"/>
          <w:szCs w:val="24"/>
        </w:rPr>
        <w:t xml:space="preserve"> regression</w:t>
      </w:r>
      <w:r>
        <w:rPr>
          <w:rFonts w:ascii="Arial" w:hAnsi="Arial" w:cs="Arial"/>
          <w:sz w:val="24"/>
          <w:szCs w:val="24"/>
        </w:rPr>
        <w:t xml:space="preserve"> </w:t>
      </w:r>
      <w:r w:rsidR="00D43B4B">
        <w:rPr>
          <w:rFonts w:ascii="Arial" w:hAnsi="Arial" w:cs="Arial"/>
          <w:sz w:val="24"/>
          <w:szCs w:val="24"/>
        </w:rPr>
        <w:t>problem</w:t>
      </w:r>
      <w:r>
        <w:rPr>
          <w:rFonts w:ascii="Arial" w:hAnsi="Arial" w:cs="Arial"/>
          <w:sz w:val="24"/>
          <w:szCs w:val="24"/>
        </w:rPr>
        <w:t xml:space="preserve">. Note that we systematically compare our FFNN implementation with a </w:t>
      </w:r>
      <w:r w:rsidR="000048C4">
        <w:rPr>
          <w:rFonts w:ascii="Arial" w:hAnsi="Arial" w:cs="Arial"/>
          <w:sz w:val="24"/>
          <w:szCs w:val="24"/>
        </w:rPr>
        <w:t>professionally written</w:t>
      </w:r>
      <w:r>
        <w:rPr>
          <w:rFonts w:ascii="Arial" w:hAnsi="Arial" w:cs="Arial"/>
          <w:sz w:val="24"/>
          <w:szCs w:val="24"/>
        </w:rPr>
        <w:t xml:space="preserve"> code of the scikit-learn library.</w:t>
      </w:r>
    </w:p>
    <w:p w14:paraId="234F1FE6" w14:textId="5F409D28" w:rsidR="00E54AE4" w:rsidRDefault="00E54AE4" w:rsidP="00D16ABA">
      <w:pPr>
        <w:jc w:val="both"/>
        <w:rPr>
          <w:rFonts w:ascii="Arial" w:hAnsi="Arial" w:cs="Arial"/>
          <w:sz w:val="24"/>
          <w:szCs w:val="24"/>
        </w:rPr>
      </w:pPr>
      <w:r>
        <w:rPr>
          <w:rFonts w:ascii="Arial" w:hAnsi="Arial" w:cs="Arial"/>
          <w:sz w:val="24"/>
          <w:szCs w:val="24"/>
        </w:rPr>
        <w:t xml:space="preserve">First, as a general observation on comparing our FFNN implementation with Scikit-learn, we find that the Scikit-learn FFNN </w:t>
      </w:r>
      <w:r w:rsidR="00147C14">
        <w:rPr>
          <w:rFonts w:ascii="Arial" w:hAnsi="Arial" w:cs="Arial"/>
          <w:sz w:val="24"/>
          <w:szCs w:val="24"/>
        </w:rPr>
        <w:t>outperforms our own implementation in the sense that it often reaches lower MSE values (both train and test) and that the numerical stability is maintained across the whole range of learning rates investigated (10</w:t>
      </w:r>
      <w:r w:rsidR="00147C14" w:rsidRPr="00147C14">
        <w:rPr>
          <w:rFonts w:ascii="Arial" w:hAnsi="Arial" w:cs="Arial"/>
          <w:sz w:val="24"/>
          <w:szCs w:val="24"/>
          <w:vertAlign w:val="superscript"/>
        </w:rPr>
        <w:t>-5</w:t>
      </w:r>
      <w:r w:rsidR="00147C14">
        <w:rPr>
          <w:rFonts w:ascii="Arial" w:hAnsi="Arial" w:cs="Arial"/>
          <w:sz w:val="24"/>
          <w:szCs w:val="24"/>
        </w:rPr>
        <w:t xml:space="preserve"> to 10</w:t>
      </w:r>
      <w:r w:rsidR="00147C14" w:rsidRPr="00147C14">
        <w:rPr>
          <w:rFonts w:ascii="Arial" w:hAnsi="Arial" w:cs="Arial"/>
          <w:sz w:val="24"/>
          <w:szCs w:val="24"/>
          <w:vertAlign w:val="superscript"/>
        </w:rPr>
        <w:t>-1</w:t>
      </w:r>
      <w:r w:rsidR="00147C14">
        <w:rPr>
          <w:rFonts w:ascii="Arial" w:hAnsi="Arial" w:cs="Arial"/>
          <w:sz w:val="24"/>
          <w:szCs w:val="24"/>
        </w:rPr>
        <w:t>). In our own FFNN implementation, we experience exploding gradients values and diverging MSE for η=0.1 and beyond. In some instances where the FFNN architecture becomes wider</w:t>
      </w:r>
      <w:r w:rsidR="00D43B4B">
        <w:rPr>
          <w:rFonts w:ascii="Arial" w:hAnsi="Arial" w:cs="Arial"/>
          <w:sz w:val="24"/>
          <w:szCs w:val="24"/>
        </w:rPr>
        <w:t xml:space="preserve"> (number of nodes superior to 10)</w:t>
      </w:r>
      <w:r w:rsidR="00147C14">
        <w:rPr>
          <w:rFonts w:ascii="Arial" w:hAnsi="Arial" w:cs="Arial"/>
          <w:sz w:val="24"/>
          <w:szCs w:val="24"/>
        </w:rPr>
        <w:t xml:space="preserve">, we also observe instability for η=0.01 (Figs. 11 and 12). </w:t>
      </w:r>
    </w:p>
    <w:p w14:paraId="5B13D0D6" w14:textId="7AC87A88" w:rsidR="002A5316" w:rsidRDefault="00CB790A" w:rsidP="00CB790A">
      <w:pPr>
        <w:pStyle w:val="ListParagraph"/>
        <w:numPr>
          <w:ilvl w:val="0"/>
          <w:numId w:val="7"/>
        </w:numPr>
        <w:jc w:val="both"/>
        <w:rPr>
          <w:rFonts w:ascii="Arial" w:hAnsi="Arial" w:cs="Arial"/>
          <w:sz w:val="24"/>
          <w:szCs w:val="24"/>
        </w:rPr>
      </w:pPr>
      <w:r>
        <w:rPr>
          <w:rFonts w:ascii="Arial" w:hAnsi="Arial" w:cs="Arial"/>
          <w:sz w:val="24"/>
          <w:szCs w:val="24"/>
        </w:rPr>
        <w:t>Effect of FFNN architecture</w:t>
      </w:r>
    </w:p>
    <w:p w14:paraId="7811BC72" w14:textId="2958D84F" w:rsidR="00CB790A" w:rsidRDefault="00CB790A" w:rsidP="00CB790A">
      <w:pPr>
        <w:jc w:val="both"/>
        <w:rPr>
          <w:rFonts w:ascii="Arial" w:hAnsi="Arial" w:cs="Arial"/>
          <w:sz w:val="24"/>
          <w:szCs w:val="24"/>
        </w:rPr>
      </w:pPr>
      <w:r>
        <w:rPr>
          <w:rFonts w:ascii="Arial" w:hAnsi="Arial" w:cs="Arial"/>
          <w:sz w:val="24"/>
          <w:szCs w:val="24"/>
        </w:rPr>
        <w:t xml:space="preserve">Comparing Figs. 8, 9, 11 and 12, we </w:t>
      </w:r>
      <w:r w:rsidR="00D43B4B">
        <w:rPr>
          <w:rFonts w:ascii="Arial" w:hAnsi="Arial" w:cs="Arial"/>
          <w:sz w:val="24"/>
          <w:szCs w:val="24"/>
        </w:rPr>
        <w:t>scrutinize</w:t>
      </w:r>
      <w:r>
        <w:rPr>
          <w:rFonts w:ascii="Arial" w:hAnsi="Arial" w:cs="Arial"/>
          <w:sz w:val="24"/>
          <w:szCs w:val="24"/>
        </w:rPr>
        <w:t xml:space="preserve"> the effect of increasing the number of nodes of a single-layered FFNN from 1 to 100. The training and test error seem to effectively decrease when increasing from 1 to 4 nodes. On the contrary, both training and predictive power tend to </w:t>
      </w:r>
      <w:r w:rsidR="00D43B4B">
        <w:rPr>
          <w:rFonts w:ascii="Arial" w:hAnsi="Arial" w:cs="Arial"/>
          <w:sz w:val="24"/>
          <w:szCs w:val="24"/>
        </w:rPr>
        <w:t>deteriorate</w:t>
      </w:r>
      <w:r>
        <w:rPr>
          <w:rFonts w:ascii="Arial" w:hAnsi="Arial" w:cs="Arial"/>
          <w:sz w:val="24"/>
          <w:szCs w:val="24"/>
        </w:rPr>
        <w:t xml:space="preserve"> for the 100 nodes, single-layered FFNN (Fig. 12). Fr</w:t>
      </w:r>
      <w:r w:rsidR="00C020AB">
        <w:rPr>
          <w:rFonts w:ascii="Arial" w:hAnsi="Arial" w:cs="Arial"/>
          <w:sz w:val="24"/>
          <w:szCs w:val="24"/>
        </w:rPr>
        <w:t>om</w:t>
      </w:r>
      <w:r>
        <w:rPr>
          <w:rFonts w:ascii="Arial" w:hAnsi="Arial" w:cs="Arial"/>
          <w:sz w:val="24"/>
          <w:szCs w:val="24"/>
        </w:rPr>
        <w:t xml:space="preserve"> 4 to 10 nodes, the test error look </w:t>
      </w:r>
      <w:r w:rsidR="00C020AB">
        <w:rPr>
          <w:rFonts w:ascii="Arial" w:hAnsi="Arial" w:cs="Arial"/>
          <w:sz w:val="24"/>
          <w:szCs w:val="24"/>
        </w:rPr>
        <w:t xml:space="preserve">unchanged or </w:t>
      </w:r>
      <w:r w:rsidR="00D43B4B">
        <w:rPr>
          <w:rFonts w:ascii="Arial" w:hAnsi="Arial" w:cs="Arial"/>
          <w:sz w:val="24"/>
          <w:szCs w:val="24"/>
        </w:rPr>
        <w:t>slightly</w:t>
      </w:r>
      <w:r w:rsidR="00C020AB">
        <w:rPr>
          <w:rFonts w:ascii="Arial" w:hAnsi="Arial" w:cs="Arial"/>
          <w:sz w:val="24"/>
          <w:szCs w:val="24"/>
        </w:rPr>
        <w:t xml:space="preserve"> higher</w:t>
      </w:r>
      <w:r w:rsidR="00D43B4B">
        <w:rPr>
          <w:rFonts w:ascii="Arial" w:hAnsi="Arial" w:cs="Arial"/>
          <w:sz w:val="24"/>
          <w:szCs w:val="24"/>
        </w:rPr>
        <w:t xml:space="preserve"> for 10 nodes</w:t>
      </w:r>
      <w:r>
        <w:rPr>
          <w:rFonts w:ascii="Arial" w:hAnsi="Arial" w:cs="Arial"/>
          <w:sz w:val="24"/>
          <w:szCs w:val="24"/>
        </w:rPr>
        <w:t xml:space="preserve"> and at lowest for η=0.01</w:t>
      </w:r>
      <w:r w:rsidR="00C020AB">
        <w:rPr>
          <w:rFonts w:ascii="Arial" w:hAnsi="Arial" w:cs="Arial"/>
          <w:sz w:val="24"/>
          <w:szCs w:val="24"/>
        </w:rPr>
        <w:t xml:space="preserve">. The training error still decreases (especially marked for the Scikit-learn implementation) which likely indicates overfitting for a single-layered FFNN </w:t>
      </w:r>
      <w:r w:rsidR="00D43B4B">
        <w:rPr>
          <w:rFonts w:ascii="Arial" w:hAnsi="Arial" w:cs="Arial"/>
          <w:sz w:val="24"/>
          <w:szCs w:val="24"/>
        </w:rPr>
        <w:t>for single layer FFNN with</w:t>
      </w:r>
      <w:r w:rsidR="00C020AB">
        <w:rPr>
          <w:rFonts w:ascii="Arial" w:hAnsi="Arial" w:cs="Arial"/>
          <w:sz w:val="24"/>
          <w:szCs w:val="24"/>
        </w:rPr>
        <w:t xml:space="preserve"> 10 nodes</w:t>
      </w:r>
      <w:r w:rsidR="00D43B4B">
        <w:rPr>
          <w:rFonts w:ascii="Arial" w:hAnsi="Arial" w:cs="Arial"/>
          <w:sz w:val="24"/>
          <w:szCs w:val="24"/>
        </w:rPr>
        <w:t xml:space="preserve"> and above.</w:t>
      </w:r>
    </w:p>
    <w:p w14:paraId="3AB22C83" w14:textId="267964A1" w:rsidR="00C020AB" w:rsidRDefault="00C020AB" w:rsidP="00CB790A">
      <w:pPr>
        <w:jc w:val="both"/>
        <w:rPr>
          <w:rFonts w:ascii="Arial" w:hAnsi="Arial" w:cs="Arial"/>
          <w:sz w:val="24"/>
          <w:szCs w:val="24"/>
        </w:rPr>
      </w:pPr>
      <w:commentRangeStart w:id="140"/>
      <w:r>
        <w:rPr>
          <w:rFonts w:ascii="Arial" w:hAnsi="Arial" w:cs="Arial"/>
          <w:sz w:val="24"/>
          <w:szCs w:val="24"/>
        </w:rPr>
        <w:t>On Figs. 7 and 8</w:t>
      </w:r>
      <w:commentRangeEnd w:id="140"/>
      <w:r w:rsidR="000F4BC8">
        <w:rPr>
          <w:rStyle w:val="CommentReference"/>
        </w:rPr>
        <w:commentReference w:id="140"/>
      </w:r>
      <w:r>
        <w:rPr>
          <w:rFonts w:ascii="Arial" w:hAnsi="Arial" w:cs="Arial"/>
          <w:sz w:val="24"/>
          <w:szCs w:val="24"/>
        </w:rPr>
        <w:t xml:space="preserve">, we increase the number of hidden layers to 3 while keeping a fixed number of nodes of 4. We thereby test the effect of the depth of the FFNN on the regression problem. </w:t>
      </w:r>
      <w:r w:rsidR="00CC531A">
        <w:rPr>
          <w:rFonts w:ascii="Arial" w:hAnsi="Arial" w:cs="Arial"/>
          <w:sz w:val="24"/>
          <w:szCs w:val="24"/>
        </w:rPr>
        <w:t xml:space="preserve">Overall, </w:t>
      </w:r>
      <w:r w:rsidR="007465D5">
        <w:rPr>
          <w:rFonts w:ascii="Arial" w:hAnsi="Arial" w:cs="Arial"/>
          <w:sz w:val="24"/>
          <w:szCs w:val="24"/>
        </w:rPr>
        <w:t xml:space="preserve">we observe </w:t>
      </w:r>
      <w:r w:rsidR="00CC531A">
        <w:rPr>
          <w:rFonts w:ascii="Arial" w:hAnsi="Arial" w:cs="Arial"/>
          <w:sz w:val="24"/>
          <w:szCs w:val="24"/>
        </w:rPr>
        <w:t>marginally lower</w:t>
      </w:r>
      <w:r w:rsidR="007465D5">
        <w:rPr>
          <w:rFonts w:ascii="Arial" w:hAnsi="Arial" w:cs="Arial"/>
          <w:sz w:val="24"/>
          <w:szCs w:val="24"/>
        </w:rPr>
        <w:t xml:space="preserve"> </w:t>
      </w:r>
      <w:r w:rsidR="00CC531A">
        <w:rPr>
          <w:rFonts w:ascii="Arial" w:hAnsi="Arial" w:cs="Arial"/>
          <w:sz w:val="24"/>
          <w:szCs w:val="24"/>
        </w:rPr>
        <w:t xml:space="preserve">test and train </w:t>
      </w:r>
      <w:r w:rsidR="007465D5">
        <w:rPr>
          <w:rFonts w:ascii="Arial" w:hAnsi="Arial" w:cs="Arial"/>
          <w:sz w:val="24"/>
          <w:szCs w:val="24"/>
        </w:rPr>
        <w:t>error values in both scikit and our own implementation</w:t>
      </w:r>
      <w:r w:rsidR="00CC531A">
        <w:rPr>
          <w:rFonts w:ascii="Arial" w:hAnsi="Arial" w:cs="Arial"/>
          <w:sz w:val="24"/>
          <w:szCs w:val="24"/>
        </w:rPr>
        <w:t xml:space="preserve"> of the single layer FFNN compared to the deeper FFNN with 3 hidden layers</w:t>
      </w:r>
      <w:r w:rsidR="007465D5">
        <w:rPr>
          <w:rFonts w:ascii="Arial" w:hAnsi="Arial" w:cs="Arial"/>
          <w:sz w:val="24"/>
          <w:szCs w:val="24"/>
        </w:rPr>
        <w:t xml:space="preserve">. </w:t>
      </w:r>
      <w:r w:rsidR="00CC531A">
        <w:rPr>
          <w:rFonts w:ascii="Arial" w:hAnsi="Arial" w:cs="Arial"/>
          <w:sz w:val="24"/>
          <w:szCs w:val="24"/>
        </w:rPr>
        <w:t>W</w:t>
      </w:r>
      <w:r w:rsidR="007465D5">
        <w:rPr>
          <w:rFonts w:ascii="Arial" w:hAnsi="Arial" w:cs="Arial"/>
          <w:sz w:val="24"/>
          <w:szCs w:val="24"/>
        </w:rPr>
        <w:t xml:space="preserve">e would rather favor the simplest model and thereby </w:t>
      </w:r>
      <w:r w:rsidR="007465D5">
        <w:rPr>
          <w:rFonts w:ascii="Arial" w:hAnsi="Arial" w:cs="Arial"/>
          <w:sz w:val="24"/>
          <w:szCs w:val="24"/>
        </w:rPr>
        <w:lastRenderedPageBreak/>
        <w:t>conclude that there is no need to increase the depth of the FFNN</w:t>
      </w:r>
      <w:r w:rsidR="00CC531A">
        <w:rPr>
          <w:rFonts w:ascii="Arial" w:hAnsi="Arial" w:cs="Arial"/>
          <w:sz w:val="24"/>
          <w:szCs w:val="24"/>
        </w:rPr>
        <w:t xml:space="preserve"> from 1 to 3 layers</w:t>
      </w:r>
      <w:r w:rsidR="007465D5">
        <w:rPr>
          <w:rFonts w:ascii="Arial" w:hAnsi="Arial" w:cs="Arial"/>
          <w:sz w:val="24"/>
          <w:szCs w:val="24"/>
        </w:rPr>
        <w:t xml:space="preserve"> for our regression problem. </w:t>
      </w:r>
    </w:p>
    <w:p w14:paraId="167451BB" w14:textId="7A54E1BE" w:rsidR="007465D5" w:rsidRDefault="007465D5" w:rsidP="007465D5">
      <w:pPr>
        <w:pStyle w:val="ListParagraph"/>
        <w:numPr>
          <w:ilvl w:val="0"/>
          <w:numId w:val="7"/>
        </w:numPr>
        <w:jc w:val="both"/>
        <w:rPr>
          <w:rFonts w:ascii="Arial" w:hAnsi="Arial" w:cs="Arial"/>
          <w:sz w:val="24"/>
          <w:szCs w:val="24"/>
        </w:rPr>
      </w:pPr>
      <w:r>
        <w:rPr>
          <w:rFonts w:ascii="Arial" w:hAnsi="Arial" w:cs="Arial"/>
          <w:sz w:val="24"/>
          <w:szCs w:val="24"/>
        </w:rPr>
        <w:t>Effect of activation function</w:t>
      </w:r>
    </w:p>
    <w:p w14:paraId="2A4F8659" w14:textId="17B5667D" w:rsidR="00C020AB" w:rsidRPr="008873EA" w:rsidRDefault="007465D5" w:rsidP="00CB790A">
      <w:pPr>
        <w:jc w:val="both"/>
        <w:rPr>
          <w:rFonts w:ascii="Arial" w:hAnsi="Arial" w:cs="Arial"/>
          <w:sz w:val="24"/>
          <w:szCs w:val="24"/>
        </w:rPr>
      </w:pPr>
      <w:r>
        <w:rPr>
          <w:rFonts w:ascii="Arial" w:hAnsi="Arial" w:cs="Arial"/>
          <w:sz w:val="24"/>
          <w:szCs w:val="24"/>
        </w:rPr>
        <w:t xml:space="preserve">After determining our optimal </w:t>
      </w:r>
      <w:r w:rsidR="00D24659">
        <w:rPr>
          <w:rFonts w:ascii="Arial" w:hAnsi="Arial" w:cs="Arial"/>
          <w:sz w:val="24"/>
          <w:szCs w:val="24"/>
        </w:rPr>
        <w:t xml:space="preserve">neural </w:t>
      </w:r>
      <w:r>
        <w:rPr>
          <w:rFonts w:ascii="Arial" w:hAnsi="Arial" w:cs="Arial"/>
          <w:sz w:val="24"/>
          <w:szCs w:val="24"/>
        </w:rPr>
        <w:t>network architecture (a single layer with 4 nodes), we investigate the effect of the activation functions on the training and predictive power of our FFNN (Fig. 13).</w:t>
      </w:r>
      <w:r w:rsidR="00A06C05">
        <w:rPr>
          <w:rFonts w:ascii="Arial" w:hAnsi="Arial" w:cs="Arial"/>
          <w:sz w:val="24"/>
          <w:szCs w:val="24"/>
        </w:rPr>
        <w:t xml:space="preserve"> We observe that using ReLU and Leaky ReLU gives lower MSE across</w:t>
      </w:r>
      <w:r w:rsidR="00D24659">
        <w:rPr>
          <w:rFonts w:ascii="Arial" w:hAnsi="Arial" w:cs="Arial"/>
          <w:sz w:val="24"/>
          <w:szCs w:val="24"/>
        </w:rPr>
        <w:t xml:space="preserve"> the</w:t>
      </w:r>
      <w:r w:rsidR="00A06C05">
        <w:rPr>
          <w:rFonts w:ascii="Arial" w:hAnsi="Arial" w:cs="Arial"/>
          <w:sz w:val="24"/>
          <w:szCs w:val="24"/>
        </w:rPr>
        <w:t xml:space="preserve"> relevant range of learning rate</w:t>
      </w:r>
      <w:r w:rsidR="008873EA">
        <w:rPr>
          <w:rFonts w:ascii="Arial" w:hAnsi="Arial" w:cs="Arial"/>
          <w:sz w:val="24"/>
          <w:szCs w:val="24"/>
        </w:rPr>
        <w:t xml:space="preserve"> (η=0.001-0.01)</w:t>
      </w:r>
      <w:r w:rsidR="00A06C05">
        <w:rPr>
          <w:rFonts w:ascii="Arial" w:hAnsi="Arial" w:cs="Arial"/>
          <w:sz w:val="24"/>
          <w:szCs w:val="24"/>
        </w:rPr>
        <w:t xml:space="preserve"> and regularization (λ=10</w:t>
      </w:r>
      <w:r w:rsidR="00A06C05" w:rsidRPr="008873EA">
        <w:rPr>
          <w:rFonts w:ascii="Arial" w:hAnsi="Arial" w:cs="Arial"/>
          <w:sz w:val="24"/>
          <w:szCs w:val="24"/>
          <w:vertAlign w:val="superscript"/>
        </w:rPr>
        <w:t>-3</w:t>
      </w:r>
      <w:r w:rsidR="00A06C05">
        <w:rPr>
          <w:rFonts w:ascii="Arial" w:hAnsi="Arial" w:cs="Arial"/>
          <w:sz w:val="24"/>
          <w:szCs w:val="24"/>
        </w:rPr>
        <w:t xml:space="preserve"> to 10</w:t>
      </w:r>
      <w:r w:rsidR="00A06C05" w:rsidRPr="008873EA">
        <w:rPr>
          <w:rFonts w:ascii="Arial" w:hAnsi="Arial" w:cs="Arial"/>
          <w:sz w:val="24"/>
          <w:szCs w:val="24"/>
          <w:vertAlign w:val="superscript"/>
        </w:rPr>
        <w:t>-5</w:t>
      </w:r>
      <w:r w:rsidR="00A06C05">
        <w:rPr>
          <w:rFonts w:ascii="Arial" w:hAnsi="Arial" w:cs="Arial"/>
          <w:sz w:val="24"/>
          <w:szCs w:val="24"/>
        </w:rPr>
        <w:t>)</w:t>
      </w:r>
      <w:r w:rsidR="008873EA">
        <w:rPr>
          <w:rFonts w:ascii="Arial" w:hAnsi="Arial" w:cs="Arial"/>
          <w:sz w:val="24"/>
          <w:szCs w:val="24"/>
        </w:rPr>
        <w:t xml:space="preserve"> </w:t>
      </w:r>
      <w:r w:rsidR="00D24659">
        <w:rPr>
          <w:rFonts w:ascii="Arial" w:hAnsi="Arial" w:cs="Arial"/>
          <w:sz w:val="24"/>
          <w:szCs w:val="24"/>
        </w:rPr>
        <w:t>albeid</w:t>
      </w:r>
      <w:r w:rsidR="008873EA">
        <w:rPr>
          <w:rFonts w:ascii="Arial" w:hAnsi="Arial" w:cs="Arial"/>
          <w:sz w:val="24"/>
          <w:szCs w:val="24"/>
        </w:rPr>
        <w:t xml:space="preserve"> more instability and exploding gradient values. The optimal hyperparameters are η=0.01 and λ=10</w:t>
      </w:r>
      <w:r w:rsidR="008873EA" w:rsidRPr="008873EA">
        <w:rPr>
          <w:rFonts w:ascii="Arial" w:hAnsi="Arial" w:cs="Arial"/>
          <w:sz w:val="24"/>
          <w:szCs w:val="24"/>
          <w:vertAlign w:val="superscript"/>
        </w:rPr>
        <w:t>-3</w:t>
      </w:r>
      <w:r w:rsidR="008873EA">
        <w:rPr>
          <w:rFonts w:ascii="Arial" w:hAnsi="Arial" w:cs="Arial"/>
          <w:sz w:val="24"/>
          <w:szCs w:val="24"/>
        </w:rPr>
        <w:t>, and we converge to a training MSE of 0.011 and test MSE of 0.018 in our own FFNN implementation using ReLU and leaky ReLU as activation functions.</w:t>
      </w:r>
      <w:r w:rsidR="007D3816">
        <w:rPr>
          <w:rFonts w:ascii="Arial" w:hAnsi="Arial" w:cs="Arial"/>
          <w:sz w:val="24"/>
          <w:szCs w:val="24"/>
        </w:rPr>
        <w:t xml:space="preserve"> For comparison and same set of hyperparameters,t</w:t>
      </w:r>
      <w:r w:rsidR="008873EA">
        <w:rPr>
          <w:rFonts w:ascii="Arial" w:hAnsi="Arial" w:cs="Arial"/>
          <w:sz w:val="24"/>
          <w:szCs w:val="24"/>
        </w:rPr>
        <w:t xml:space="preserve">he scikit-implementation </w:t>
      </w:r>
      <w:r w:rsidR="007D3816">
        <w:rPr>
          <w:rFonts w:ascii="Arial" w:hAnsi="Arial" w:cs="Arial"/>
          <w:sz w:val="24"/>
          <w:szCs w:val="24"/>
        </w:rPr>
        <w:t>of FFNN using ‘</w:t>
      </w:r>
      <w:r w:rsidR="007B18BC">
        <w:rPr>
          <w:rFonts w:ascii="Arial" w:hAnsi="Arial" w:cs="Arial"/>
          <w:sz w:val="24"/>
          <w:szCs w:val="24"/>
        </w:rPr>
        <w:t>sgd</w:t>
      </w:r>
      <w:r w:rsidR="007D3816">
        <w:rPr>
          <w:rFonts w:ascii="Arial" w:hAnsi="Arial" w:cs="Arial"/>
          <w:sz w:val="24"/>
          <w:szCs w:val="24"/>
        </w:rPr>
        <w:t xml:space="preserve">’ as solver and ReLU as activation function gives a training MSE of </w:t>
      </w:r>
      <w:r w:rsidR="007B18BC">
        <w:rPr>
          <w:rFonts w:ascii="Arial" w:hAnsi="Arial" w:cs="Arial"/>
          <w:sz w:val="24"/>
          <w:szCs w:val="24"/>
        </w:rPr>
        <w:t>0.022</w:t>
      </w:r>
      <w:r w:rsidR="007D3816">
        <w:rPr>
          <w:rFonts w:ascii="Arial" w:hAnsi="Arial" w:cs="Arial"/>
          <w:sz w:val="24"/>
          <w:szCs w:val="24"/>
        </w:rPr>
        <w:t xml:space="preserve"> and test MSE of </w:t>
      </w:r>
      <w:r w:rsidR="007B18BC">
        <w:rPr>
          <w:rFonts w:ascii="Arial" w:hAnsi="Arial" w:cs="Arial"/>
          <w:sz w:val="24"/>
          <w:szCs w:val="24"/>
        </w:rPr>
        <w:t>0.028</w:t>
      </w:r>
      <w:r w:rsidR="00A74364">
        <w:rPr>
          <w:rFonts w:ascii="Arial" w:hAnsi="Arial" w:cs="Arial"/>
          <w:sz w:val="24"/>
          <w:szCs w:val="24"/>
        </w:rPr>
        <w:t xml:space="preserve">. </w:t>
      </w:r>
    </w:p>
    <w:p w14:paraId="629E7B77" w14:textId="5EA5F2AA" w:rsidR="007465D5" w:rsidRDefault="007B18BC" w:rsidP="00CB790A">
      <w:pPr>
        <w:jc w:val="both"/>
        <w:rPr>
          <w:rFonts w:ascii="Arial" w:hAnsi="Arial" w:cs="Arial"/>
          <w:sz w:val="24"/>
          <w:szCs w:val="24"/>
        </w:rPr>
      </w:pPr>
      <w:r>
        <w:rPr>
          <w:rFonts w:ascii="Arial" w:hAnsi="Arial" w:cs="Arial"/>
          <w:sz w:val="24"/>
          <w:szCs w:val="24"/>
        </w:rPr>
        <w:t>We summarize the observations and describe the optimal set of parameters for the regression task using FFNN of fitting 100 datapoints generated from the Franke Function with added normally distributed random noise N(0,0.1):</w:t>
      </w:r>
    </w:p>
    <w:p w14:paraId="1F5B3C8D" w14:textId="010C1C4F" w:rsidR="007B18BC" w:rsidRDefault="007B18BC" w:rsidP="007B18BC">
      <w:pPr>
        <w:pStyle w:val="ListParagraph"/>
        <w:numPr>
          <w:ilvl w:val="0"/>
          <w:numId w:val="7"/>
        </w:numPr>
        <w:jc w:val="both"/>
        <w:rPr>
          <w:rFonts w:ascii="Arial" w:hAnsi="Arial" w:cs="Arial"/>
          <w:sz w:val="24"/>
          <w:szCs w:val="24"/>
        </w:rPr>
      </w:pPr>
      <w:r>
        <w:rPr>
          <w:rFonts w:ascii="Arial" w:hAnsi="Arial" w:cs="Arial"/>
          <w:sz w:val="24"/>
          <w:szCs w:val="24"/>
        </w:rPr>
        <w:t>The optimal FFNN architecture is a single hidden layer containing four nodes</w:t>
      </w:r>
    </w:p>
    <w:p w14:paraId="48A6AEAF" w14:textId="22C56224" w:rsidR="007B18BC" w:rsidRDefault="007B18BC" w:rsidP="007B18BC">
      <w:pPr>
        <w:pStyle w:val="ListParagraph"/>
        <w:numPr>
          <w:ilvl w:val="0"/>
          <w:numId w:val="7"/>
        </w:numPr>
        <w:jc w:val="both"/>
        <w:rPr>
          <w:rFonts w:ascii="Arial" w:hAnsi="Arial" w:cs="Arial"/>
          <w:sz w:val="24"/>
          <w:szCs w:val="24"/>
        </w:rPr>
      </w:pPr>
      <w:r>
        <w:rPr>
          <w:rFonts w:ascii="Arial" w:hAnsi="Arial" w:cs="Arial"/>
          <w:sz w:val="24"/>
          <w:szCs w:val="24"/>
        </w:rPr>
        <w:t>The optimal activation function is either ReLU or Leaky ReLU</w:t>
      </w:r>
    </w:p>
    <w:p w14:paraId="4B6B1639" w14:textId="0FCD4DEE" w:rsidR="002E570A" w:rsidRDefault="001A42A8" w:rsidP="00975A6C">
      <w:pPr>
        <w:pStyle w:val="ListParagraph"/>
        <w:numPr>
          <w:ilvl w:val="0"/>
          <w:numId w:val="7"/>
        </w:numPr>
        <w:jc w:val="both"/>
        <w:rPr>
          <w:rFonts w:ascii="Arial" w:hAnsi="Arial" w:cs="Arial"/>
          <w:sz w:val="24"/>
          <w:szCs w:val="24"/>
          <w:vertAlign w:val="superscript"/>
        </w:rPr>
      </w:pPr>
      <w:r w:rsidRPr="001A42A8">
        <w:rPr>
          <w:rFonts w:ascii="Arial" w:hAnsi="Arial" w:cs="Arial"/>
          <w:sz w:val="24"/>
          <w:szCs w:val="24"/>
        </w:rPr>
        <w:t>The</w:t>
      </w:r>
      <w:r>
        <w:rPr>
          <w:rFonts w:ascii="Arial" w:hAnsi="Arial" w:cs="Arial"/>
          <w:sz w:val="24"/>
          <w:szCs w:val="24"/>
        </w:rPr>
        <w:t xml:space="preserve"> </w:t>
      </w:r>
      <w:r w:rsidRPr="001A42A8">
        <w:rPr>
          <w:rFonts w:ascii="Arial" w:hAnsi="Arial" w:cs="Arial"/>
          <w:sz w:val="24"/>
          <w:szCs w:val="24"/>
        </w:rPr>
        <w:t>optimal learning rate (SGD) is η=0.01 and the optimal regularization parameter λ=10</w:t>
      </w:r>
      <w:r w:rsidRPr="001A42A8">
        <w:rPr>
          <w:rFonts w:ascii="Arial" w:hAnsi="Arial" w:cs="Arial"/>
          <w:sz w:val="24"/>
          <w:szCs w:val="24"/>
          <w:vertAlign w:val="superscript"/>
        </w:rPr>
        <w:t>-3</w:t>
      </w:r>
    </w:p>
    <w:p w14:paraId="52336DB7" w14:textId="77777777" w:rsidR="00D370C2" w:rsidRPr="001A42A8" w:rsidRDefault="00D370C2" w:rsidP="00D370C2">
      <w:pPr>
        <w:pStyle w:val="ListParagraph"/>
        <w:jc w:val="both"/>
        <w:rPr>
          <w:rFonts w:ascii="Arial" w:hAnsi="Arial" w:cs="Arial"/>
          <w:sz w:val="24"/>
          <w:szCs w:val="24"/>
          <w:vertAlign w:val="superscript"/>
        </w:rPr>
      </w:pPr>
    </w:p>
    <w:p w14:paraId="7DC07F94" w14:textId="2F8DB8C9" w:rsidR="00A358D7" w:rsidRDefault="001747D1" w:rsidP="001747D1">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3</w:t>
      </w:r>
      <w:r w:rsidR="00E138BB">
        <w:rPr>
          <w:rFonts w:ascii="Arial" w:hAnsi="Arial" w:cs="Arial"/>
          <w:i/>
          <w:iCs/>
          <w:sz w:val="16"/>
          <w:szCs w:val="16"/>
          <w:u w:val="single"/>
        </w:rPr>
        <w:t>.1</w:t>
      </w:r>
      <w:r w:rsidRPr="002A7CCE">
        <w:rPr>
          <w:rFonts w:ascii="Arial" w:hAnsi="Arial" w:cs="Arial"/>
          <w:i/>
          <w:iCs/>
          <w:sz w:val="16"/>
          <w:szCs w:val="16"/>
          <w:u w:val="single"/>
        </w:rPr>
        <w:t>):</w:t>
      </w:r>
    </w:p>
    <w:p w14:paraId="38DBE96D" w14:textId="77777777" w:rsidR="00B6422D" w:rsidRDefault="00B6422D" w:rsidP="001747D1">
      <w:pPr>
        <w:spacing w:after="40"/>
        <w:rPr>
          <w:rFonts w:ascii="Arial" w:hAnsi="Arial" w:cs="Arial"/>
          <w:i/>
          <w:iCs/>
          <w:sz w:val="16"/>
          <w:szCs w:val="16"/>
          <w:u w:val="single"/>
        </w:rPr>
      </w:pPr>
    </w:p>
    <w:p w14:paraId="63856DA7" w14:textId="77777777" w:rsidR="00B6422D" w:rsidRDefault="00B6422D" w:rsidP="00B6422D">
      <w:pPr>
        <w:spacing w:after="0"/>
        <w:rPr>
          <w:rFonts w:ascii="Arial" w:hAnsi="Arial" w:cs="Arial"/>
          <w:i/>
          <w:iCs/>
          <w:sz w:val="16"/>
          <w:szCs w:val="16"/>
        </w:rPr>
      </w:pPr>
      <w:r w:rsidRPr="00B6422D">
        <w:rPr>
          <w:rFonts w:ascii="Arial" w:hAnsi="Arial" w:cs="Arial"/>
          <w:i/>
          <w:iCs/>
          <w:sz w:val="16"/>
          <w:szCs w:val="16"/>
          <w:u w:val="single"/>
        </w:rPr>
        <w:t>Grid search</w:t>
      </w:r>
      <w:r w:rsidRPr="00A358D7">
        <w:rPr>
          <w:rFonts w:ascii="Arial" w:hAnsi="Arial" w:cs="Arial"/>
          <w:i/>
          <w:iCs/>
          <w:sz w:val="16"/>
          <w:szCs w:val="16"/>
        </w:rPr>
        <w:t>:</w:t>
      </w:r>
    </w:p>
    <w:p w14:paraId="10CC93E3"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FF_NN_gridsearch_sigmoid</w:t>
      </w:r>
      <w:r>
        <w:rPr>
          <w:rFonts w:ascii="Arial" w:hAnsi="Arial" w:cs="Arial"/>
          <w:i/>
          <w:iCs/>
          <w:sz w:val="16"/>
          <w:szCs w:val="16"/>
        </w:rPr>
        <w:t>.py</w:t>
      </w:r>
    </w:p>
    <w:p w14:paraId="13521461"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FF_NN_gridsearch_leakyReLU</w:t>
      </w:r>
      <w:r>
        <w:rPr>
          <w:rFonts w:ascii="Arial" w:hAnsi="Arial" w:cs="Arial"/>
          <w:i/>
          <w:iCs/>
          <w:sz w:val="16"/>
          <w:szCs w:val="16"/>
        </w:rPr>
        <w:t>.py</w:t>
      </w:r>
    </w:p>
    <w:p w14:paraId="3E67482D" w14:textId="302D7284" w:rsidR="00B6422D" w:rsidRPr="00B6422D" w:rsidRDefault="00B6422D" w:rsidP="00B6422D">
      <w:pPr>
        <w:spacing w:after="0"/>
        <w:rPr>
          <w:rFonts w:ascii="Arial" w:hAnsi="Arial" w:cs="Arial"/>
          <w:i/>
          <w:iCs/>
          <w:sz w:val="16"/>
          <w:szCs w:val="16"/>
        </w:rPr>
      </w:pPr>
      <w:r w:rsidRPr="00A358D7">
        <w:rPr>
          <w:rFonts w:ascii="Arial" w:hAnsi="Arial" w:cs="Arial"/>
          <w:i/>
          <w:iCs/>
          <w:sz w:val="16"/>
          <w:szCs w:val="16"/>
        </w:rPr>
        <w:t>FF_NN_gridsearch_ReLU</w:t>
      </w:r>
      <w:r>
        <w:rPr>
          <w:rFonts w:ascii="Arial" w:hAnsi="Arial" w:cs="Arial"/>
          <w:i/>
          <w:iCs/>
          <w:sz w:val="16"/>
          <w:szCs w:val="16"/>
        </w:rPr>
        <w:t>.py</w:t>
      </w:r>
    </w:p>
    <w:p w14:paraId="52B6AF73" w14:textId="77777777" w:rsidR="00B6422D" w:rsidRPr="00B6422D" w:rsidRDefault="00B6422D" w:rsidP="001747D1">
      <w:pPr>
        <w:spacing w:after="40"/>
        <w:rPr>
          <w:rFonts w:ascii="Arial" w:hAnsi="Arial" w:cs="Arial"/>
          <w:i/>
          <w:iCs/>
          <w:sz w:val="16"/>
          <w:szCs w:val="16"/>
        </w:rPr>
      </w:pPr>
    </w:p>
    <w:p w14:paraId="3E74F64D" w14:textId="7CB483A5" w:rsidR="00A358D7" w:rsidRPr="00B6422D" w:rsidRDefault="001747D1" w:rsidP="00A358D7">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A358D7" w:rsidRPr="00B6422D">
        <w:rPr>
          <w:rFonts w:ascii="Arial" w:hAnsi="Arial" w:cs="Arial"/>
          <w:i/>
          <w:iCs/>
          <w:sz w:val="16"/>
          <w:szCs w:val="16"/>
          <w:u w:val="single"/>
        </w:rPr>
        <w:t>:</w:t>
      </w:r>
    </w:p>
    <w:p w14:paraId="39370B41" w14:textId="11898C83"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w:t>
      </w:r>
      <w:r>
        <w:rPr>
          <w:rFonts w:ascii="Arial" w:hAnsi="Arial" w:cs="Arial"/>
          <w:i/>
          <w:iCs/>
          <w:sz w:val="16"/>
          <w:szCs w:val="16"/>
        </w:rPr>
        <w:t>_sigmoid.py</w:t>
      </w:r>
    </w:p>
    <w:p w14:paraId="77F35346" w14:textId="31C6F879" w:rsidR="00A358D7" w:rsidRDefault="00A358D7" w:rsidP="00A358D7">
      <w:pPr>
        <w:spacing w:after="0"/>
        <w:rPr>
          <w:rFonts w:ascii="Arial" w:hAnsi="Arial" w:cs="Arial"/>
          <w:i/>
          <w:iCs/>
          <w:sz w:val="16"/>
          <w:szCs w:val="16"/>
        </w:rPr>
      </w:pPr>
      <w:r w:rsidRPr="00A358D7">
        <w:rPr>
          <w:rFonts w:ascii="Arial" w:hAnsi="Arial" w:cs="Arial"/>
          <w:i/>
          <w:iCs/>
          <w:sz w:val="16"/>
          <w:szCs w:val="16"/>
        </w:rPr>
        <w:t xml:space="preserve">NeuralNetwork_regression_leakyrelu.py  </w:t>
      </w:r>
    </w:p>
    <w:p w14:paraId="44A4F71A" w14:textId="07A87ABD"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NeuralNetwork_regression_relu</w:t>
      </w:r>
      <w:r>
        <w:rPr>
          <w:rFonts w:ascii="Arial" w:hAnsi="Arial" w:cs="Arial"/>
          <w:i/>
          <w:iCs/>
          <w:sz w:val="16"/>
          <w:szCs w:val="16"/>
        </w:rPr>
        <w:t xml:space="preserve">.py </w:t>
      </w:r>
    </w:p>
    <w:p w14:paraId="5F26BF27" w14:textId="77777777" w:rsidR="00A358D7" w:rsidRPr="00A358D7" w:rsidRDefault="00A358D7" w:rsidP="00A358D7">
      <w:pPr>
        <w:spacing w:after="0"/>
        <w:rPr>
          <w:rFonts w:ascii="Arial" w:hAnsi="Arial" w:cs="Arial"/>
          <w:i/>
          <w:iCs/>
          <w:sz w:val="16"/>
          <w:szCs w:val="16"/>
        </w:rPr>
      </w:pPr>
    </w:p>
    <w:p w14:paraId="6CC2E42E" w14:textId="77777777" w:rsidR="00A358D7" w:rsidRPr="00A358D7" w:rsidRDefault="00A358D7" w:rsidP="00975A6C">
      <w:pPr>
        <w:rPr>
          <w:rFonts w:ascii="Arial" w:hAnsi="Arial" w:cs="Arial"/>
          <w:i/>
          <w:iCs/>
          <w:sz w:val="16"/>
          <w:szCs w:val="16"/>
        </w:rPr>
      </w:pPr>
    </w:p>
    <w:p w14:paraId="7596C2A7" w14:textId="26295081" w:rsidR="001747D1" w:rsidRPr="00A358D7" w:rsidRDefault="001747D1" w:rsidP="00975A6C">
      <w:pPr>
        <w:rPr>
          <w:rFonts w:ascii="Arial" w:hAnsi="Arial" w:cs="Arial"/>
          <w:sz w:val="20"/>
          <w:szCs w:val="20"/>
        </w:rPr>
      </w:pPr>
    </w:p>
    <w:p w14:paraId="33A9C9C0" w14:textId="77777777" w:rsidR="001747D1" w:rsidRPr="00A358D7" w:rsidRDefault="001747D1" w:rsidP="00975A6C">
      <w:pPr>
        <w:rPr>
          <w:rFonts w:ascii="Arial" w:hAnsi="Arial" w:cs="Arial"/>
          <w:sz w:val="20"/>
          <w:szCs w:val="20"/>
        </w:rPr>
      </w:pPr>
    </w:p>
    <w:p w14:paraId="67E944E0" w14:textId="270E49B4" w:rsidR="00B86A47" w:rsidRPr="00A358D7" w:rsidRDefault="00B86A47" w:rsidP="00975A6C">
      <w:pPr>
        <w:rPr>
          <w:rFonts w:ascii="Arial" w:hAnsi="Arial" w:cs="Arial"/>
          <w:sz w:val="20"/>
          <w:szCs w:val="20"/>
        </w:rPr>
        <w:sectPr w:rsidR="00B86A47" w:rsidRPr="00A358D7" w:rsidSect="00A10BF3">
          <w:footerReference w:type="first" r:id="rId22"/>
          <w:pgSz w:w="12240" w:h="15840"/>
          <w:pgMar w:top="1440" w:right="1440" w:bottom="1440" w:left="1440" w:header="720" w:footer="720" w:gutter="0"/>
          <w:cols w:space="720"/>
          <w:titlePg/>
          <w:docGrid w:linePitch="360"/>
        </w:sectPr>
      </w:pPr>
    </w:p>
    <w:p w14:paraId="267AB2CE" w14:textId="4483288E" w:rsidR="008E7D27" w:rsidRDefault="0065274E" w:rsidP="008E7D27">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76B7B1BD" wp14:editId="3E7C171C">
            <wp:extent cx="7737475" cy="4999683"/>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2697" r="5976"/>
                    <a:stretch/>
                  </pic:blipFill>
                  <pic:spPr bwMode="auto">
                    <a:xfrm>
                      <a:off x="0" y="0"/>
                      <a:ext cx="7737764" cy="4999870"/>
                    </a:xfrm>
                    <a:prstGeom prst="rect">
                      <a:avLst/>
                    </a:prstGeom>
                    <a:ln>
                      <a:noFill/>
                    </a:ln>
                    <a:extLst>
                      <a:ext uri="{53640926-AAD7-44D8-BBD7-CCE9431645EC}">
                        <a14:shadowObscured xmlns:a14="http://schemas.microsoft.com/office/drawing/2010/main"/>
                      </a:ext>
                    </a:extLst>
                  </pic:spPr>
                </pic:pic>
              </a:graphicData>
            </a:graphic>
          </wp:inline>
        </w:drawing>
      </w:r>
    </w:p>
    <w:p w14:paraId="0D6DD2BF" w14:textId="01CC20C5" w:rsidR="008E7D27" w:rsidRDefault="00080492" w:rsidP="008E7D27">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8</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 node (left) own implementation (Right) Scikit-learn implementation</w:t>
      </w:r>
    </w:p>
    <w:p w14:paraId="0F11C8C9" w14:textId="049A6A3E"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2EA8D1D" wp14:editId="77065B0B">
            <wp:extent cx="7687733" cy="4749800"/>
            <wp:effectExtent l="0" t="0" r="889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t="3109" r="6584"/>
                    <a:stretch/>
                  </pic:blipFill>
                  <pic:spPr bwMode="auto">
                    <a:xfrm>
                      <a:off x="0" y="0"/>
                      <a:ext cx="7687733" cy="4749800"/>
                    </a:xfrm>
                    <a:prstGeom prst="rect">
                      <a:avLst/>
                    </a:prstGeom>
                    <a:ln>
                      <a:noFill/>
                    </a:ln>
                    <a:extLst>
                      <a:ext uri="{53640926-AAD7-44D8-BBD7-CCE9431645EC}">
                        <a14:shadowObscured xmlns:a14="http://schemas.microsoft.com/office/drawing/2010/main"/>
                      </a:ext>
                    </a:extLst>
                  </pic:spPr>
                </pic:pic>
              </a:graphicData>
            </a:graphic>
          </wp:inline>
        </w:drawing>
      </w:r>
    </w:p>
    <w:p w14:paraId="6873BEFD" w14:textId="49DF9BDF"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9</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4 nodes (left) own implementation (Right) Scikit-learn implementation</w:t>
      </w:r>
    </w:p>
    <w:p w14:paraId="226BA2FD" w14:textId="5DA922F3"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CAEB7D1" wp14:editId="6095B79D">
            <wp:extent cx="7721600" cy="454596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3243" r="6172"/>
                    <a:stretch/>
                  </pic:blipFill>
                  <pic:spPr bwMode="auto">
                    <a:xfrm>
                      <a:off x="0" y="0"/>
                      <a:ext cx="7721600" cy="4545965"/>
                    </a:xfrm>
                    <a:prstGeom prst="rect">
                      <a:avLst/>
                    </a:prstGeom>
                    <a:ln>
                      <a:noFill/>
                    </a:ln>
                    <a:extLst>
                      <a:ext uri="{53640926-AAD7-44D8-BBD7-CCE9431645EC}">
                        <a14:shadowObscured xmlns:a14="http://schemas.microsoft.com/office/drawing/2010/main"/>
                      </a:ext>
                    </a:extLst>
                  </pic:spPr>
                </pic:pic>
              </a:graphicData>
            </a:graphic>
          </wp:inline>
        </w:drawing>
      </w:r>
    </w:p>
    <w:p w14:paraId="3B72CCBF" w14:textId="6AB1FE6A"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10</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4 hidden layers with 4 nodes (left) own implementation (Right) Scikit-learn implementation</w:t>
      </w:r>
    </w:p>
    <w:p w14:paraId="497A166D" w14:textId="0979F474"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6A3C5C2" wp14:editId="7125EC5F">
            <wp:extent cx="7704455" cy="4754322"/>
            <wp:effectExtent l="0" t="0" r="0" b="825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rotWithShape="1">
                    <a:blip r:embed="rId26" cstate="print">
                      <a:extLst>
                        <a:ext uri="{28A0092B-C50C-407E-A947-70E740481C1C}">
                          <a14:useLocalDpi xmlns:a14="http://schemas.microsoft.com/office/drawing/2010/main" val="0"/>
                        </a:ext>
                      </a:extLst>
                    </a:blip>
                    <a:srcRect t="2939" r="6379"/>
                    <a:stretch/>
                  </pic:blipFill>
                  <pic:spPr bwMode="auto">
                    <a:xfrm>
                      <a:off x="0" y="0"/>
                      <a:ext cx="7704667" cy="4754453"/>
                    </a:xfrm>
                    <a:prstGeom prst="rect">
                      <a:avLst/>
                    </a:prstGeom>
                    <a:ln>
                      <a:noFill/>
                    </a:ln>
                    <a:extLst>
                      <a:ext uri="{53640926-AAD7-44D8-BBD7-CCE9431645EC}">
                        <a14:shadowObscured xmlns:a14="http://schemas.microsoft.com/office/drawing/2010/main"/>
                      </a:ext>
                    </a:extLst>
                  </pic:spPr>
                </pic:pic>
              </a:graphicData>
            </a:graphic>
          </wp:inline>
        </w:drawing>
      </w:r>
    </w:p>
    <w:p w14:paraId="3E259740" w14:textId="56E9DCB1"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11</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64C44698" w14:textId="02AC4D3C"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71BA94D" wp14:editId="156AB657">
            <wp:extent cx="7687310" cy="4917375"/>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2353" r="6584"/>
                    <a:stretch/>
                  </pic:blipFill>
                  <pic:spPr bwMode="auto">
                    <a:xfrm>
                      <a:off x="0" y="0"/>
                      <a:ext cx="7687733" cy="4917646"/>
                    </a:xfrm>
                    <a:prstGeom prst="rect">
                      <a:avLst/>
                    </a:prstGeom>
                    <a:ln>
                      <a:noFill/>
                    </a:ln>
                    <a:extLst>
                      <a:ext uri="{53640926-AAD7-44D8-BBD7-CCE9431645EC}">
                        <a14:shadowObscured xmlns:a14="http://schemas.microsoft.com/office/drawing/2010/main"/>
                      </a:ext>
                    </a:extLst>
                  </pic:spPr>
                </pic:pic>
              </a:graphicData>
            </a:graphic>
          </wp:inline>
        </w:drawing>
      </w:r>
    </w:p>
    <w:p w14:paraId="43284040" w14:textId="39E1D6D0"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12</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27FAADAD" w14:textId="3D100F74" w:rsidR="008E7D27" w:rsidRDefault="008E7D27" w:rsidP="00080492">
      <w:pPr>
        <w:jc w:val="both"/>
        <w:rPr>
          <w:rFonts w:ascii="Arial" w:hAnsi="Arial" w:cs="Arial"/>
          <w:sz w:val="20"/>
          <w:szCs w:val="20"/>
        </w:rPr>
      </w:pPr>
      <w:r>
        <w:rPr>
          <w:rFonts w:ascii="Arial" w:hAnsi="Arial" w:cs="Arial"/>
          <w:noProof/>
          <w:sz w:val="20"/>
          <w:szCs w:val="20"/>
        </w:rPr>
        <w:lastRenderedPageBreak/>
        <w:drawing>
          <wp:inline distT="0" distB="0" distL="0" distR="0" wp14:anchorId="2C2DA9D0" wp14:editId="051D7B13">
            <wp:extent cx="8650091" cy="4754880"/>
            <wp:effectExtent l="0" t="0" r="0" b="762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50091" cy="4754880"/>
                    </a:xfrm>
                    <a:prstGeom prst="rect">
                      <a:avLst/>
                    </a:prstGeom>
                  </pic:spPr>
                </pic:pic>
              </a:graphicData>
            </a:graphic>
          </wp:inline>
        </w:drawing>
      </w:r>
    </w:p>
    <w:p w14:paraId="2D5D9DCC" w14:textId="7FF9DDFA" w:rsidR="00080492" w:rsidRDefault="00080492" w:rsidP="00975A6C">
      <w:pPr>
        <w:rPr>
          <w:rFonts w:ascii="Arial" w:hAnsi="Arial" w:cs="Arial"/>
          <w:sz w:val="20"/>
          <w:szCs w:val="20"/>
        </w:rPr>
      </w:pPr>
      <w:r>
        <w:rPr>
          <w:rFonts w:ascii="Arial" w:hAnsi="Arial" w:cs="Arial"/>
          <w:b/>
          <w:bCs/>
          <w:sz w:val="20"/>
          <w:szCs w:val="20"/>
        </w:rPr>
        <w:t xml:space="preserve">Fig. </w:t>
      </w:r>
      <w:r w:rsidRPr="00064404">
        <w:rPr>
          <w:rFonts w:ascii="Arial" w:hAnsi="Arial" w:cs="Arial"/>
          <w:b/>
          <w:bCs/>
          <w:sz w:val="20"/>
          <w:szCs w:val="20"/>
        </w:rPr>
        <w:t>1</w:t>
      </w:r>
      <w:r>
        <w:rPr>
          <w:rFonts w:ascii="Arial" w:hAnsi="Arial" w:cs="Arial"/>
          <w:b/>
          <w:bCs/>
          <w:sz w:val="20"/>
          <w:szCs w:val="20"/>
        </w:rPr>
        <w:t>3</w:t>
      </w:r>
      <w:r w:rsidRPr="00064404">
        <w:rPr>
          <w:rFonts w:ascii="Arial" w:hAnsi="Arial" w:cs="Arial"/>
          <w:b/>
          <w:bCs/>
          <w:sz w:val="20"/>
          <w:szCs w:val="20"/>
        </w:rPr>
        <w:t xml:space="preserve">: </w:t>
      </w:r>
      <w:r w:rsidRPr="00064404">
        <w:rPr>
          <w:rFonts w:ascii="Arial" w:hAnsi="Arial" w:cs="Arial"/>
          <w:sz w:val="20"/>
          <w:szCs w:val="20"/>
        </w:rPr>
        <w:t xml:space="preserve">Grid search plot for </w:t>
      </w:r>
      <w:r w:rsidRPr="00B0315B">
        <w:rPr>
          <w:rFonts w:ascii="Arial" w:hAnsi="Arial" w:cs="Arial"/>
          <w:sz w:val="20"/>
          <w:szCs w:val="20"/>
        </w:rPr>
        <w:t xml:space="preserve">the Franke Function regression </w:t>
      </w:r>
      <w:r w:rsidRPr="00064404">
        <w:rPr>
          <w:rFonts w:ascii="Arial" w:hAnsi="Arial" w:cs="Arial"/>
          <w:sz w:val="20"/>
          <w:szCs w:val="20"/>
        </w:rPr>
        <w:t xml:space="preserve">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three activations functions</w:t>
      </w:r>
      <w:r w:rsidR="004F6F73">
        <w:rPr>
          <w:rFonts w:ascii="Arial" w:hAnsi="Arial" w:cs="Arial"/>
          <w:sz w:val="20"/>
          <w:szCs w:val="20"/>
        </w:rPr>
        <w:t xml:space="preserve"> for</w:t>
      </w:r>
      <w:r w:rsidR="004F6F73" w:rsidRPr="004F6F73">
        <w:rPr>
          <w:rFonts w:ascii="Arial" w:hAnsi="Arial" w:cs="Arial"/>
          <w:sz w:val="20"/>
          <w:szCs w:val="20"/>
        </w:rPr>
        <w:t xml:space="preserve"> </w:t>
      </w:r>
      <w:r w:rsidR="004F6F73">
        <w:rPr>
          <w:rFonts w:ascii="Arial" w:hAnsi="Arial" w:cs="Arial"/>
          <w:sz w:val="20"/>
          <w:szCs w:val="20"/>
        </w:rPr>
        <w:t xml:space="preserve">a FFNN with 4 hidden layers and 4 nodes </w:t>
      </w:r>
      <w:r>
        <w:rPr>
          <w:rFonts w:ascii="Arial" w:hAnsi="Arial" w:cs="Arial"/>
          <w:sz w:val="20"/>
          <w:szCs w:val="20"/>
        </w:rPr>
        <w:t>(left) Sigmoid (middle) ReLU (Right) Leaky ReLU</w:t>
      </w:r>
    </w:p>
    <w:p w14:paraId="7B043C0F" w14:textId="372BFB8A" w:rsidR="00080492" w:rsidRDefault="00080492" w:rsidP="00975A6C">
      <w:pPr>
        <w:rPr>
          <w:rFonts w:ascii="Arial" w:hAnsi="Arial" w:cs="Arial"/>
          <w:sz w:val="20"/>
          <w:szCs w:val="20"/>
        </w:rPr>
        <w:sectPr w:rsidR="00080492" w:rsidSect="00A10BF3">
          <w:pgSz w:w="15840" w:h="12240" w:orient="landscape"/>
          <w:pgMar w:top="1440" w:right="1440" w:bottom="1440" w:left="1440" w:header="720" w:footer="720" w:gutter="0"/>
          <w:cols w:space="720"/>
          <w:titlePg/>
          <w:docGrid w:linePitch="360"/>
        </w:sectPr>
      </w:pPr>
    </w:p>
    <w:p w14:paraId="3BF52FCA" w14:textId="1F67D6FB" w:rsidR="00B04A69" w:rsidRPr="00975A6C" w:rsidRDefault="00B04A69" w:rsidP="00975A6C">
      <w:pPr>
        <w:rPr>
          <w:rFonts w:ascii="Arial" w:hAnsi="Arial" w:cs="Arial"/>
          <w:sz w:val="20"/>
          <w:szCs w:val="20"/>
        </w:rPr>
      </w:pPr>
    </w:p>
    <w:p w14:paraId="3266034C" w14:textId="42BEA0CA" w:rsidR="002B328A" w:rsidRPr="0098466B" w:rsidRDefault="002B328A" w:rsidP="002B328A">
      <w:pPr>
        <w:pStyle w:val="ListParagraph"/>
        <w:numPr>
          <w:ilvl w:val="2"/>
          <w:numId w:val="1"/>
        </w:numPr>
        <w:jc w:val="both"/>
        <w:rPr>
          <w:rFonts w:ascii="Arial" w:hAnsi="Arial" w:cs="Arial"/>
          <w:sz w:val="24"/>
          <w:szCs w:val="24"/>
          <w:u w:val="single"/>
        </w:rPr>
      </w:pPr>
      <w:r w:rsidRPr="0098466B">
        <w:rPr>
          <w:rFonts w:ascii="Arial" w:hAnsi="Arial" w:cs="Arial"/>
          <w:sz w:val="24"/>
          <w:szCs w:val="24"/>
          <w:u w:val="single"/>
        </w:rPr>
        <w:t>For classi</w:t>
      </w:r>
      <w:r w:rsidR="00684F28" w:rsidRPr="0098466B">
        <w:rPr>
          <w:rFonts w:ascii="Arial" w:hAnsi="Arial" w:cs="Arial"/>
          <w:sz w:val="24"/>
          <w:szCs w:val="24"/>
          <w:u w:val="single"/>
        </w:rPr>
        <w:t xml:space="preserve">fication </w:t>
      </w:r>
      <w:r w:rsidR="007945B8" w:rsidRPr="0098466B">
        <w:rPr>
          <w:rFonts w:ascii="Arial" w:hAnsi="Arial" w:cs="Arial"/>
          <w:sz w:val="24"/>
          <w:szCs w:val="24"/>
          <w:u w:val="single"/>
        </w:rPr>
        <w:t>task</w:t>
      </w:r>
      <w:r w:rsidR="00B036DD" w:rsidRPr="0098466B">
        <w:rPr>
          <w:rFonts w:ascii="Arial" w:hAnsi="Arial" w:cs="Arial"/>
          <w:sz w:val="24"/>
          <w:szCs w:val="24"/>
          <w:u w:val="single"/>
        </w:rPr>
        <w:t>: The Wisconsin Breast Cancer data</w:t>
      </w:r>
    </w:p>
    <w:p w14:paraId="262B46A4" w14:textId="4EF2A9C4" w:rsidR="00882C89" w:rsidRDefault="00882C89" w:rsidP="00882C89">
      <w:pPr>
        <w:jc w:val="both"/>
        <w:rPr>
          <w:rFonts w:ascii="Arial" w:hAnsi="Arial" w:cs="Arial"/>
          <w:sz w:val="24"/>
          <w:szCs w:val="24"/>
        </w:rPr>
      </w:pPr>
      <w:r>
        <w:rPr>
          <w:rFonts w:ascii="Arial" w:hAnsi="Arial" w:cs="Arial"/>
          <w:sz w:val="24"/>
          <w:szCs w:val="24"/>
        </w:rPr>
        <w:t>The Wisconsin Breast Cancer database is readily available from Scikit-learn</w:t>
      </w:r>
      <w:r w:rsidR="00B36CB4">
        <w:rPr>
          <w:rFonts w:ascii="Arial" w:hAnsi="Arial" w:cs="Arial"/>
          <w:sz w:val="24"/>
          <w:szCs w:val="24"/>
        </w:rPr>
        <w:t xml:space="preserve"> database</w:t>
      </w:r>
      <w:r>
        <w:rPr>
          <w:rFonts w:ascii="Arial" w:hAnsi="Arial" w:cs="Arial"/>
          <w:sz w:val="24"/>
          <w:szCs w:val="24"/>
        </w:rPr>
        <w:t xml:space="preserve">. Although the original database is made of 30 different </w:t>
      </w:r>
      <w:r w:rsidR="00B36CB4">
        <w:rPr>
          <w:rFonts w:ascii="Arial" w:hAnsi="Arial" w:cs="Arial"/>
          <w:sz w:val="24"/>
          <w:szCs w:val="24"/>
        </w:rPr>
        <w:t xml:space="preserve">tumor </w:t>
      </w:r>
      <w:r>
        <w:rPr>
          <w:rFonts w:ascii="Arial" w:hAnsi="Arial" w:cs="Arial"/>
          <w:sz w:val="24"/>
          <w:szCs w:val="24"/>
        </w:rPr>
        <w:t xml:space="preserve">features, we select here four of them for our classification task. Indeed, some features are evidently correlated like the mean radius and mean perimeter of the tumor (Fig. 2). </w:t>
      </w:r>
      <w:r w:rsidR="00B36CB4">
        <w:rPr>
          <w:rFonts w:ascii="Arial" w:hAnsi="Arial" w:cs="Arial"/>
          <w:sz w:val="24"/>
          <w:szCs w:val="24"/>
        </w:rPr>
        <w:t>For our classification task, i</w:t>
      </w:r>
      <w:r>
        <w:rPr>
          <w:rFonts w:ascii="Arial" w:hAnsi="Arial" w:cs="Arial"/>
          <w:sz w:val="24"/>
          <w:szCs w:val="24"/>
        </w:rPr>
        <w:t xml:space="preserve">t is reasonable to </w:t>
      </w:r>
      <w:r w:rsidR="003961BC">
        <w:rPr>
          <w:rFonts w:ascii="Arial" w:hAnsi="Arial" w:cs="Arial"/>
          <w:sz w:val="24"/>
          <w:szCs w:val="24"/>
        </w:rPr>
        <w:t>select</w:t>
      </w:r>
      <w:r w:rsidR="00B36CB4">
        <w:rPr>
          <w:rFonts w:ascii="Arial" w:hAnsi="Arial" w:cs="Arial"/>
          <w:sz w:val="24"/>
          <w:szCs w:val="24"/>
        </w:rPr>
        <w:t xml:space="preserve"> only</w:t>
      </w:r>
      <w:r w:rsidR="003961BC">
        <w:rPr>
          <w:rFonts w:ascii="Arial" w:hAnsi="Arial" w:cs="Arial"/>
          <w:sz w:val="24"/>
          <w:szCs w:val="24"/>
        </w:rPr>
        <w:t xml:space="preserve"> four tumor features (Mean compactness, mean texture, mean perimeter and symmetry), yielding about 113 data entries for each feature for the training set. Importantly, all data are scaled by subtracting their mean values and dividing by their standard deviation. Without </w:t>
      </w:r>
      <w:r w:rsidR="00855ACA">
        <w:rPr>
          <w:rFonts w:ascii="Arial" w:hAnsi="Arial" w:cs="Arial"/>
          <w:sz w:val="24"/>
          <w:szCs w:val="24"/>
        </w:rPr>
        <w:t>data</w:t>
      </w:r>
      <w:r w:rsidR="003961BC">
        <w:rPr>
          <w:rFonts w:ascii="Arial" w:hAnsi="Arial" w:cs="Arial"/>
          <w:sz w:val="24"/>
          <w:szCs w:val="24"/>
        </w:rPr>
        <w:t xml:space="preserve"> normalization, we experience that the FFNN </w:t>
      </w:r>
      <w:r w:rsidR="00855ACA">
        <w:rPr>
          <w:rFonts w:ascii="Arial" w:hAnsi="Arial" w:cs="Arial"/>
          <w:sz w:val="24"/>
          <w:szCs w:val="24"/>
        </w:rPr>
        <w:t xml:space="preserve">training </w:t>
      </w:r>
      <w:r w:rsidR="00B36CB4">
        <w:rPr>
          <w:rFonts w:ascii="Arial" w:hAnsi="Arial" w:cs="Arial"/>
          <w:sz w:val="24"/>
          <w:szCs w:val="24"/>
        </w:rPr>
        <w:t>will</w:t>
      </w:r>
      <w:r w:rsidR="003961BC">
        <w:rPr>
          <w:rFonts w:ascii="Arial" w:hAnsi="Arial" w:cs="Arial"/>
          <w:sz w:val="24"/>
          <w:szCs w:val="24"/>
        </w:rPr>
        <w:t xml:space="preserve"> systematically </w:t>
      </w:r>
      <w:r w:rsidR="00855ACA">
        <w:rPr>
          <w:rFonts w:ascii="Arial" w:hAnsi="Arial" w:cs="Arial"/>
          <w:sz w:val="24"/>
          <w:szCs w:val="24"/>
        </w:rPr>
        <w:t xml:space="preserve">fail. </w:t>
      </w:r>
    </w:p>
    <w:p w14:paraId="780F897B" w14:textId="355752C1" w:rsidR="001A42A8" w:rsidRDefault="003961BC" w:rsidP="00882C89">
      <w:pPr>
        <w:jc w:val="both"/>
        <w:rPr>
          <w:rFonts w:ascii="Arial" w:hAnsi="Arial" w:cs="Arial"/>
          <w:sz w:val="24"/>
          <w:szCs w:val="24"/>
        </w:rPr>
      </w:pPr>
      <w:r>
        <w:rPr>
          <w:rFonts w:ascii="Arial" w:hAnsi="Arial" w:cs="Arial"/>
          <w:sz w:val="24"/>
          <w:szCs w:val="24"/>
        </w:rPr>
        <w:t>Like for the previous regression experiment, we first investigate the effect of the architecture</w:t>
      </w:r>
      <w:r w:rsidR="00B36CB4">
        <w:rPr>
          <w:rFonts w:ascii="Arial" w:hAnsi="Arial" w:cs="Arial"/>
          <w:sz w:val="24"/>
          <w:szCs w:val="24"/>
        </w:rPr>
        <w:t xml:space="preserve"> (layers and nodes)</w:t>
      </w:r>
      <w:r>
        <w:rPr>
          <w:rFonts w:ascii="Arial" w:hAnsi="Arial" w:cs="Arial"/>
          <w:sz w:val="24"/>
          <w:szCs w:val="24"/>
        </w:rPr>
        <w:t xml:space="preserve"> o</w:t>
      </w:r>
      <w:r w:rsidR="00B36CB4">
        <w:rPr>
          <w:rFonts w:ascii="Arial" w:hAnsi="Arial" w:cs="Arial"/>
          <w:sz w:val="24"/>
          <w:szCs w:val="24"/>
        </w:rPr>
        <w:t xml:space="preserve">n the training of our </w:t>
      </w:r>
      <w:r>
        <w:rPr>
          <w:rFonts w:ascii="Arial" w:hAnsi="Arial" w:cs="Arial"/>
          <w:sz w:val="24"/>
          <w:szCs w:val="24"/>
        </w:rPr>
        <w:t>FFNN</w:t>
      </w:r>
      <w:r w:rsidR="00B36CB4">
        <w:rPr>
          <w:rFonts w:ascii="Arial" w:hAnsi="Arial" w:cs="Arial"/>
          <w:sz w:val="24"/>
          <w:szCs w:val="24"/>
        </w:rPr>
        <w:t>. Secondly, we scrutinize</w:t>
      </w:r>
      <w:r>
        <w:rPr>
          <w:rFonts w:ascii="Arial" w:hAnsi="Arial" w:cs="Arial"/>
          <w:sz w:val="24"/>
          <w:szCs w:val="24"/>
        </w:rPr>
        <w:t xml:space="preserve"> the effect of the activation functions. </w:t>
      </w:r>
      <w:r w:rsidR="00B36CB4">
        <w:rPr>
          <w:rFonts w:ascii="Arial" w:hAnsi="Arial" w:cs="Arial"/>
          <w:sz w:val="24"/>
          <w:szCs w:val="24"/>
        </w:rPr>
        <w:t>For benchmarking purpose, we compare</w:t>
      </w:r>
      <w:r>
        <w:rPr>
          <w:rFonts w:ascii="Arial" w:hAnsi="Arial" w:cs="Arial"/>
          <w:sz w:val="24"/>
          <w:szCs w:val="24"/>
        </w:rPr>
        <w:t xml:space="preserve"> our “own FFNN implementation” results with </w:t>
      </w:r>
      <w:r w:rsidR="001A42A8">
        <w:rPr>
          <w:rFonts w:ascii="Arial" w:hAnsi="Arial" w:cs="Arial"/>
          <w:sz w:val="24"/>
          <w:szCs w:val="24"/>
        </w:rPr>
        <w:t>the one from scikit-learn.</w:t>
      </w:r>
    </w:p>
    <w:p w14:paraId="06ABAEA8" w14:textId="6D15A502" w:rsidR="00855ACA" w:rsidRDefault="00855ACA" w:rsidP="00882C89">
      <w:pPr>
        <w:jc w:val="both"/>
        <w:rPr>
          <w:rFonts w:ascii="Arial" w:hAnsi="Arial" w:cs="Arial"/>
          <w:sz w:val="24"/>
          <w:szCs w:val="24"/>
        </w:rPr>
      </w:pPr>
      <w:r>
        <w:rPr>
          <w:rFonts w:ascii="Arial" w:hAnsi="Arial" w:cs="Arial"/>
          <w:sz w:val="24"/>
          <w:szCs w:val="24"/>
        </w:rPr>
        <w:t xml:space="preserve">First, we test a single layer FFNN and vary the number of nodes from 1, 4 to 50 (Figs. 14, 15 and 16).  We note that across the range of hyperparameters, the training accuracy score improves when the number of </w:t>
      </w:r>
      <w:r w:rsidR="003638D2">
        <w:rPr>
          <w:rFonts w:ascii="Arial" w:hAnsi="Arial" w:cs="Arial"/>
          <w:sz w:val="24"/>
          <w:szCs w:val="24"/>
        </w:rPr>
        <w:t>nodes</w:t>
      </w:r>
      <w:r>
        <w:rPr>
          <w:rFonts w:ascii="Arial" w:hAnsi="Arial" w:cs="Arial"/>
          <w:sz w:val="24"/>
          <w:szCs w:val="24"/>
        </w:rPr>
        <w:t xml:space="preserve"> is </w:t>
      </w:r>
      <w:r w:rsidR="002E7E34">
        <w:rPr>
          <w:rFonts w:ascii="Arial" w:hAnsi="Arial" w:cs="Arial"/>
          <w:sz w:val="24"/>
          <w:szCs w:val="24"/>
        </w:rPr>
        <w:t>strictly superior to</w:t>
      </w:r>
      <w:r>
        <w:rPr>
          <w:rFonts w:ascii="Arial" w:hAnsi="Arial" w:cs="Arial"/>
          <w:sz w:val="24"/>
          <w:szCs w:val="24"/>
        </w:rPr>
        <w:t xml:space="preserve"> 1 (up to 100% accuracy</w:t>
      </w:r>
      <w:r w:rsidR="002E7E34">
        <w:rPr>
          <w:rFonts w:ascii="Arial" w:hAnsi="Arial" w:cs="Arial"/>
          <w:sz w:val="24"/>
          <w:szCs w:val="24"/>
        </w:rPr>
        <w:t xml:space="preserve"> for 4 and 50 nodes</w:t>
      </w:r>
      <w:r>
        <w:rPr>
          <w:rFonts w:ascii="Arial" w:hAnsi="Arial" w:cs="Arial"/>
          <w:sz w:val="24"/>
          <w:szCs w:val="24"/>
        </w:rPr>
        <w:t>) while the test accuracy remains mostly unchanged regardless of the number of nodes (within 90% to 92% accuracy). The optimal learning is η=0.1 and the regularization strength λ &lt; 10</w:t>
      </w:r>
      <w:r w:rsidRPr="00855ACA">
        <w:rPr>
          <w:rFonts w:ascii="Arial" w:hAnsi="Arial" w:cs="Arial"/>
          <w:sz w:val="24"/>
          <w:szCs w:val="24"/>
          <w:vertAlign w:val="superscript"/>
        </w:rPr>
        <w:t>-2</w:t>
      </w:r>
      <w:r>
        <w:rPr>
          <w:rFonts w:ascii="Arial" w:hAnsi="Arial" w:cs="Arial"/>
          <w:sz w:val="24"/>
          <w:szCs w:val="24"/>
        </w:rPr>
        <w:t>.</w:t>
      </w:r>
    </w:p>
    <w:p w14:paraId="15B1AB54" w14:textId="0C2C1633" w:rsidR="00855ACA" w:rsidRDefault="003638D2" w:rsidP="00882C89">
      <w:pPr>
        <w:jc w:val="both"/>
        <w:rPr>
          <w:rFonts w:ascii="Arial" w:hAnsi="Arial" w:cs="Arial"/>
          <w:sz w:val="24"/>
          <w:szCs w:val="24"/>
        </w:rPr>
      </w:pPr>
      <w:r>
        <w:rPr>
          <w:rFonts w:ascii="Arial" w:hAnsi="Arial" w:cs="Arial"/>
          <w:sz w:val="24"/>
          <w:szCs w:val="24"/>
        </w:rPr>
        <w:t>We increase the depth of the FFNN by adding 3 and 10 hidden layers with 4 nodes each (Figs. 17 and 18). We observe an increased predictive power (92%-93%) of the “3 hidden layer” FFNN (but the training becomes unstable for η=10</w:t>
      </w:r>
      <w:r w:rsidRPr="003638D2">
        <w:rPr>
          <w:rFonts w:ascii="Arial" w:hAnsi="Arial" w:cs="Arial"/>
          <w:sz w:val="24"/>
          <w:szCs w:val="24"/>
          <w:vertAlign w:val="superscript"/>
        </w:rPr>
        <w:t>-4</w:t>
      </w:r>
      <w:r>
        <w:rPr>
          <w:rFonts w:ascii="Arial" w:hAnsi="Arial" w:cs="Arial"/>
          <w:sz w:val="24"/>
          <w:szCs w:val="24"/>
        </w:rPr>
        <w:t xml:space="preserve"> and λ&gt;10</w:t>
      </w:r>
      <w:r w:rsidRPr="003638D2">
        <w:rPr>
          <w:rFonts w:ascii="Arial" w:hAnsi="Arial" w:cs="Arial"/>
          <w:sz w:val="24"/>
          <w:szCs w:val="24"/>
          <w:vertAlign w:val="superscript"/>
        </w:rPr>
        <w:t>-1</w:t>
      </w:r>
      <w:r>
        <w:rPr>
          <w:rFonts w:ascii="Arial" w:hAnsi="Arial" w:cs="Arial"/>
          <w:sz w:val="24"/>
          <w:szCs w:val="24"/>
          <w:vertAlign w:val="superscript"/>
        </w:rPr>
        <w:t xml:space="preserve"> </w:t>
      </w:r>
      <w:r>
        <w:rPr>
          <w:rFonts w:ascii="Arial" w:hAnsi="Arial" w:cs="Arial"/>
          <w:sz w:val="24"/>
          <w:szCs w:val="24"/>
        </w:rPr>
        <w:t>(Fig. 17). With 10 hidden layers, the FFNN training fails for all combination of hyperparameters both with own and scikit implementation</w:t>
      </w:r>
      <w:r w:rsidR="002E7E34">
        <w:rPr>
          <w:rFonts w:ascii="Arial" w:hAnsi="Arial" w:cs="Arial"/>
          <w:sz w:val="24"/>
          <w:szCs w:val="24"/>
        </w:rPr>
        <w:t xml:space="preserve"> (Fig. 18)</w:t>
      </w:r>
      <w:r>
        <w:rPr>
          <w:rFonts w:ascii="Arial" w:hAnsi="Arial" w:cs="Arial"/>
          <w:sz w:val="24"/>
          <w:szCs w:val="24"/>
        </w:rPr>
        <w:t xml:space="preserve">. </w:t>
      </w:r>
    </w:p>
    <w:p w14:paraId="618FFF92" w14:textId="20EC3363" w:rsidR="00180A95" w:rsidRDefault="00507F1D" w:rsidP="00180A95">
      <w:pPr>
        <w:jc w:val="both"/>
        <w:rPr>
          <w:rFonts w:ascii="Arial" w:hAnsi="Arial" w:cs="Arial"/>
          <w:sz w:val="24"/>
          <w:szCs w:val="24"/>
        </w:rPr>
      </w:pPr>
      <w:r>
        <w:rPr>
          <w:rFonts w:ascii="Arial" w:hAnsi="Arial" w:cs="Arial"/>
          <w:sz w:val="24"/>
          <w:szCs w:val="24"/>
        </w:rPr>
        <w:t xml:space="preserve">We retain the FFNN architecture of 3 hidden layers and 4 nodes for subsequent testing of the activation function (Fig. 19). Replacing the hidden layer activation function by Leaky ReLU yield a better training </w:t>
      </w:r>
      <w:r w:rsidR="007D580A">
        <w:rPr>
          <w:rFonts w:ascii="Arial" w:hAnsi="Arial" w:cs="Arial"/>
          <w:sz w:val="24"/>
          <w:szCs w:val="24"/>
        </w:rPr>
        <w:t xml:space="preserve">accuracy </w:t>
      </w:r>
      <w:r>
        <w:rPr>
          <w:rFonts w:ascii="Arial" w:hAnsi="Arial" w:cs="Arial"/>
          <w:sz w:val="24"/>
          <w:szCs w:val="24"/>
        </w:rPr>
        <w:t>for η=10</w:t>
      </w:r>
      <w:r w:rsidRPr="003638D2">
        <w:rPr>
          <w:rFonts w:ascii="Arial" w:hAnsi="Arial" w:cs="Arial"/>
          <w:sz w:val="24"/>
          <w:szCs w:val="24"/>
          <w:vertAlign w:val="superscript"/>
        </w:rPr>
        <w:t>-4</w:t>
      </w:r>
      <w:r>
        <w:rPr>
          <w:rFonts w:ascii="Arial" w:hAnsi="Arial" w:cs="Arial"/>
          <w:sz w:val="24"/>
          <w:szCs w:val="24"/>
        </w:rPr>
        <w:t xml:space="preserve"> but the training generally fails for η=10</w:t>
      </w:r>
      <w:r w:rsidRPr="003638D2">
        <w:rPr>
          <w:rFonts w:ascii="Arial" w:hAnsi="Arial" w:cs="Arial"/>
          <w:sz w:val="24"/>
          <w:szCs w:val="24"/>
          <w:vertAlign w:val="superscript"/>
        </w:rPr>
        <w:t>-</w:t>
      </w:r>
      <w:r>
        <w:rPr>
          <w:rFonts w:ascii="Arial" w:hAnsi="Arial" w:cs="Arial"/>
          <w:sz w:val="24"/>
          <w:szCs w:val="24"/>
          <w:vertAlign w:val="superscript"/>
        </w:rPr>
        <w:t>1</w:t>
      </w:r>
      <w:r>
        <w:rPr>
          <w:rFonts w:ascii="Arial" w:hAnsi="Arial" w:cs="Arial"/>
          <w:sz w:val="24"/>
          <w:szCs w:val="24"/>
        </w:rPr>
        <w:t xml:space="preserve">. </w:t>
      </w:r>
      <w:r w:rsidR="001E0A9F">
        <w:rPr>
          <w:rFonts w:ascii="Arial" w:hAnsi="Arial" w:cs="Arial"/>
          <w:sz w:val="24"/>
          <w:szCs w:val="24"/>
        </w:rPr>
        <w:t xml:space="preserve">We find that the best prediction accuracy (93%) with our implementation of the FFNN is obtained for the Leaky ReLU (hidden layers) and tanh function (output layer) </w:t>
      </w:r>
      <w:r w:rsidR="007D580A">
        <w:rPr>
          <w:rFonts w:ascii="Arial" w:hAnsi="Arial" w:cs="Arial"/>
          <w:sz w:val="24"/>
          <w:szCs w:val="24"/>
        </w:rPr>
        <w:t>with</w:t>
      </w:r>
      <w:r w:rsidR="001E0A9F">
        <w:rPr>
          <w:rFonts w:ascii="Arial" w:hAnsi="Arial" w:cs="Arial"/>
          <w:sz w:val="24"/>
          <w:szCs w:val="24"/>
        </w:rPr>
        <w:t xml:space="preserve"> η=10</w:t>
      </w:r>
      <w:r w:rsidR="001E0A9F" w:rsidRPr="003638D2">
        <w:rPr>
          <w:rFonts w:ascii="Arial" w:hAnsi="Arial" w:cs="Arial"/>
          <w:sz w:val="24"/>
          <w:szCs w:val="24"/>
          <w:vertAlign w:val="superscript"/>
        </w:rPr>
        <w:t>-</w:t>
      </w:r>
      <w:r w:rsidR="001E0A9F">
        <w:rPr>
          <w:rFonts w:ascii="Arial" w:hAnsi="Arial" w:cs="Arial"/>
          <w:sz w:val="24"/>
          <w:szCs w:val="24"/>
          <w:vertAlign w:val="superscript"/>
        </w:rPr>
        <w:t xml:space="preserve">3 </w:t>
      </w:r>
      <w:r w:rsidR="001E0A9F">
        <w:rPr>
          <w:rFonts w:ascii="Arial" w:hAnsi="Arial" w:cs="Arial"/>
          <w:sz w:val="24"/>
          <w:szCs w:val="24"/>
        </w:rPr>
        <w:t>and λ=10</w:t>
      </w:r>
      <w:r w:rsidR="001E0A9F" w:rsidRPr="003638D2">
        <w:rPr>
          <w:rFonts w:ascii="Arial" w:hAnsi="Arial" w:cs="Arial"/>
          <w:sz w:val="24"/>
          <w:szCs w:val="24"/>
          <w:vertAlign w:val="superscript"/>
        </w:rPr>
        <w:t>-</w:t>
      </w:r>
      <w:r w:rsidR="001E0A9F">
        <w:rPr>
          <w:rFonts w:ascii="Arial" w:hAnsi="Arial" w:cs="Arial"/>
          <w:sz w:val="24"/>
          <w:szCs w:val="24"/>
          <w:vertAlign w:val="superscript"/>
        </w:rPr>
        <w:t>2</w:t>
      </w:r>
      <w:r w:rsidR="001E0A9F">
        <w:rPr>
          <w:rFonts w:ascii="Arial" w:hAnsi="Arial" w:cs="Arial"/>
          <w:sz w:val="24"/>
          <w:szCs w:val="24"/>
        </w:rPr>
        <w:t xml:space="preserve">. We have tested the Softmax activation </w:t>
      </w:r>
      <w:r w:rsidR="000840AA">
        <w:rPr>
          <w:rFonts w:ascii="Arial" w:hAnsi="Arial" w:cs="Arial"/>
          <w:sz w:val="24"/>
          <w:szCs w:val="24"/>
        </w:rPr>
        <w:t>function,</w:t>
      </w:r>
      <w:r w:rsidR="001E0A9F">
        <w:rPr>
          <w:rFonts w:ascii="Arial" w:hAnsi="Arial" w:cs="Arial"/>
          <w:sz w:val="24"/>
          <w:szCs w:val="24"/>
        </w:rPr>
        <w:t xml:space="preserve"> but the FFNN training failed for each experiment</w:t>
      </w:r>
      <w:r w:rsidR="007D580A">
        <w:rPr>
          <w:rFonts w:ascii="Arial" w:hAnsi="Arial" w:cs="Arial"/>
          <w:sz w:val="24"/>
          <w:szCs w:val="24"/>
        </w:rPr>
        <w:t xml:space="preserve"> maybe due to a numerically unstable implementation</w:t>
      </w:r>
      <w:r w:rsidR="001E0A9F">
        <w:rPr>
          <w:rFonts w:ascii="Arial" w:hAnsi="Arial" w:cs="Arial"/>
          <w:sz w:val="24"/>
          <w:szCs w:val="24"/>
        </w:rPr>
        <w:t xml:space="preserve">. </w:t>
      </w:r>
    </w:p>
    <w:p w14:paraId="1DC91B6E" w14:textId="5268628C" w:rsidR="00771672" w:rsidRDefault="00771672" w:rsidP="00771672">
      <w:pPr>
        <w:jc w:val="both"/>
        <w:rPr>
          <w:rFonts w:ascii="Arial" w:hAnsi="Arial" w:cs="Arial"/>
          <w:sz w:val="24"/>
          <w:szCs w:val="24"/>
        </w:rPr>
      </w:pPr>
      <w:r>
        <w:rPr>
          <w:rFonts w:ascii="Arial" w:hAnsi="Arial" w:cs="Arial"/>
          <w:sz w:val="24"/>
          <w:szCs w:val="24"/>
        </w:rPr>
        <w:t>We summarize the observations and describe the optimal set of parameters for the classification task using our own implementation of FFNN for four features of the Breast Cancer dataset.</w:t>
      </w:r>
    </w:p>
    <w:p w14:paraId="472E1CB5" w14:textId="7EBA1556" w:rsidR="00771672" w:rsidRDefault="00771672" w:rsidP="00771672">
      <w:pPr>
        <w:pStyle w:val="ListParagraph"/>
        <w:numPr>
          <w:ilvl w:val="0"/>
          <w:numId w:val="7"/>
        </w:numPr>
        <w:jc w:val="both"/>
        <w:rPr>
          <w:rFonts w:ascii="Arial" w:hAnsi="Arial" w:cs="Arial"/>
          <w:sz w:val="24"/>
          <w:szCs w:val="24"/>
        </w:rPr>
      </w:pPr>
      <w:r>
        <w:rPr>
          <w:rFonts w:ascii="Arial" w:hAnsi="Arial" w:cs="Arial"/>
          <w:sz w:val="24"/>
          <w:szCs w:val="24"/>
        </w:rPr>
        <w:t xml:space="preserve">The optimal FFNN architecture is three hidden layers containing four nodes each </w:t>
      </w:r>
    </w:p>
    <w:p w14:paraId="59A673B5" w14:textId="77777777" w:rsidR="00513259" w:rsidRDefault="00771672" w:rsidP="00513259">
      <w:pPr>
        <w:pStyle w:val="ListParagraph"/>
        <w:numPr>
          <w:ilvl w:val="0"/>
          <w:numId w:val="7"/>
        </w:numPr>
        <w:jc w:val="both"/>
        <w:rPr>
          <w:rFonts w:ascii="Arial" w:hAnsi="Arial" w:cs="Arial"/>
          <w:sz w:val="24"/>
          <w:szCs w:val="24"/>
        </w:rPr>
      </w:pPr>
      <w:r>
        <w:rPr>
          <w:rFonts w:ascii="Arial" w:hAnsi="Arial" w:cs="Arial"/>
          <w:sz w:val="24"/>
          <w:szCs w:val="24"/>
        </w:rPr>
        <w:t>The optimal activation function is a combination of Leaky ReLU (hidden layers) and tanh (output layer)</w:t>
      </w:r>
    </w:p>
    <w:p w14:paraId="315641E2" w14:textId="28B6002C" w:rsidR="00180A95" w:rsidRPr="00513259" w:rsidRDefault="00771672" w:rsidP="00513259">
      <w:pPr>
        <w:pStyle w:val="ListParagraph"/>
        <w:numPr>
          <w:ilvl w:val="0"/>
          <w:numId w:val="7"/>
        </w:numPr>
        <w:jc w:val="both"/>
        <w:rPr>
          <w:rFonts w:ascii="Arial" w:hAnsi="Arial" w:cs="Arial"/>
          <w:sz w:val="24"/>
          <w:szCs w:val="24"/>
        </w:rPr>
      </w:pPr>
      <w:r w:rsidRPr="00513259">
        <w:rPr>
          <w:rFonts w:ascii="Arial" w:hAnsi="Arial" w:cs="Arial"/>
          <w:sz w:val="24"/>
          <w:szCs w:val="24"/>
        </w:rPr>
        <w:lastRenderedPageBreak/>
        <w:t>The best predicti</w:t>
      </w:r>
      <w:r w:rsidR="007D580A" w:rsidRPr="00513259">
        <w:rPr>
          <w:rFonts w:ascii="Arial" w:hAnsi="Arial" w:cs="Arial"/>
          <w:sz w:val="24"/>
          <w:szCs w:val="24"/>
        </w:rPr>
        <w:t>on</w:t>
      </w:r>
      <w:r w:rsidRPr="00513259">
        <w:rPr>
          <w:rFonts w:ascii="Arial" w:hAnsi="Arial" w:cs="Arial"/>
          <w:sz w:val="24"/>
          <w:szCs w:val="24"/>
        </w:rPr>
        <w:t xml:space="preserve"> accuracy score is 93% and obtained for a learning rate </w:t>
      </w:r>
      <w:r w:rsidR="00513259">
        <w:rPr>
          <w:rFonts w:ascii="Arial" w:hAnsi="Arial" w:cs="Arial"/>
          <w:sz w:val="24"/>
          <w:szCs w:val="24"/>
        </w:rPr>
        <w:t xml:space="preserve">   </w:t>
      </w:r>
      <w:r w:rsidRPr="00513259">
        <w:rPr>
          <w:rFonts w:ascii="Arial" w:hAnsi="Arial" w:cs="Arial"/>
          <w:sz w:val="24"/>
          <w:szCs w:val="24"/>
        </w:rPr>
        <w:t>η=10</w:t>
      </w:r>
      <w:r w:rsidR="00513259">
        <w:rPr>
          <w:rFonts w:ascii="Arial" w:hAnsi="Arial" w:cs="Arial"/>
          <w:sz w:val="24"/>
          <w:szCs w:val="24"/>
          <w:vertAlign w:val="superscript"/>
        </w:rPr>
        <w:t>-</w:t>
      </w:r>
      <w:r w:rsidRPr="00513259">
        <w:rPr>
          <w:rFonts w:ascii="Arial" w:hAnsi="Arial" w:cs="Arial"/>
          <w:sz w:val="24"/>
          <w:szCs w:val="24"/>
          <w:vertAlign w:val="superscript"/>
        </w:rPr>
        <w:t xml:space="preserve">3 </w:t>
      </w:r>
      <w:r w:rsidRPr="00513259">
        <w:rPr>
          <w:rFonts w:ascii="Arial" w:hAnsi="Arial" w:cs="Arial"/>
          <w:sz w:val="24"/>
          <w:szCs w:val="24"/>
        </w:rPr>
        <w:t>and regularization parameter λ=10</w:t>
      </w:r>
      <w:r w:rsidRPr="00513259">
        <w:rPr>
          <w:rFonts w:ascii="Arial" w:hAnsi="Arial" w:cs="Arial"/>
          <w:sz w:val="24"/>
          <w:szCs w:val="24"/>
          <w:vertAlign w:val="superscript"/>
        </w:rPr>
        <w:t>-2</w:t>
      </w:r>
    </w:p>
    <w:p w14:paraId="60834FE0" w14:textId="77777777" w:rsidR="00C7049E" w:rsidRDefault="00C7049E" w:rsidP="003E4239">
      <w:pPr>
        <w:spacing w:after="40"/>
        <w:rPr>
          <w:rFonts w:ascii="Arial" w:hAnsi="Arial" w:cs="Arial"/>
          <w:i/>
          <w:iCs/>
          <w:sz w:val="16"/>
          <w:szCs w:val="16"/>
          <w:u w:val="single"/>
        </w:rPr>
      </w:pPr>
    </w:p>
    <w:p w14:paraId="27CE8326" w14:textId="19D4184E" w:rsidR="003E4239" w:rsidRDefault="003E4239" w:rsidP="003E4239">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sidR="00C43EED">
        <w:rPr>
          <w:rFonts w:ascii="Arial" w:hAnsi="Arial" w:cs="Arial"/>
          <w:i/>
          <w:iCs/>
          <w:sz w:val="16"/>
          <w:szCs w:val="16"/>
          <w:u w:val="single"/>
        </w:rPr>
        <w:t>3</w:t>
      </w:r>
      <w:r w:rsidR="00E138BB">
        <w:rPr>
          <w:rFonts w:ascii="Arial" w:hAnsi="Arial" w:cs="Arial"/>
          <w:i/>
          <w:iCs/>
          <w:sz w:val="16"/>
          <w:szCs w:val="16"/>
          <w:u w:val="single"/>
        </w:rPr>
        <w:t>.2</w:t>
      </w:r>
      <w:r w:rsidRPr="002A7CCE">
        <w:rPr>
          <w:rFonts w:ascii="Arial" w:hAnsi="Arial" w:cs="Arial"/>
          <w:i/>
          <w:iCs/>
          <w:sz w:val="16"/>
          <w:szCs w:val="16"/>
          <w:u w:val="single"/>
        </w:rPr>
        <w:t>):</w:t>
      </w:r>
    </w:p>
    <w:p w14:paraId="116015BE" w14:textId="77777777" w:rsidR="00B6422D" w:rsidRDefault="00B6422D" w:rsidP="003E4239">
      <w:pPr>
        <w:spacing w:after="40"/>
        <w:rPr>
          <w:rFonts w:ascii="Arial" w:hAnsi="Arial" w:cs="Arial"/>
          <w:i/>
          <w:iCs/>
          <w:sz w:val="16"/>
          <w:szCs w:val="16"/>
          <w:u w:val="single"/>
        </w:rPr>
      </w:pPr>
    </w:p>
    <w:p w14:paraId="51A1E952" w14:textId="77777777" w:rsidR="00B6422D" w:rsidRPr="00B6422D" w:rsidRDefault="00B6422D" w:rsidP="00B6422D">
      <w:pPr>
        <w:spacing w:after="0"/>
        <w:rPr>
          <w:rFonts w:ascii="Arial" w:hAnsi="Arial" w:cs="Arial"/>
          <w:i/>
          <w:iCs/>
          <w:sz w:val="16"/>
          <w:szCs w:val="16"/>
          <w:u w:val="single"/>
        </w:rPr>
      </w:pPr>
      <w:r w:rsidRPr="00B6422D">
        <w:rPr>
          <w:rFonts w:ascii="Arial" w:hAnsi="Arial" w:cs="Arial"/>
          <w:i/>
          <w:iCs/>
          <w:sz w:val="16"/>
          <w:szCs w:val="16"/>
          <w:u w:val="single"/>
        </w:rPr>
        <w:t>Grid search:</w:t>
      </w:r>
    </w:p>
    <w:p w14:paraId="4B80C448" w14:textId="6AA27EE2"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classification_leakyReLU_sigmoid.py</w:t>
      </w:r>
    </w:p>
    <w:p w14:paraId="231E30F7" w14:textId="2E16E363"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classification_leakyReLU_tanh.py</w:t>
      </w:r>
    </w:p>
    <w:p w14:paraId="584945ED" w14:textId="60B3023D"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classification_sigmoid_sigmoid.py</w:t>
      </w:r>
    </w:p>
    <w:p w14:paraId="388A0B0B" w14:textId="77777777" w:rsidR="003E4239" w:rsidRPr="002A7CCE" w:rsidRDefault="003E4239" w:rsidP="003E4239">
      <w:pPr>
        <w:spacing w:after="40"/>
        <w:rPr>
          <w:rFonts w:ascii="Arial" w:hAnsi="Arial" w:cs="Arial"/>
          <w:i/>
          <w:iCs/>
          <w:sz w:val="16"/>
          <w:szCs w:val="16"/>
          <w:u w:val="single"/>
        </w:rPr>
      </w:pPr>
    </w:p>
    <w:p w14:paraId="4E3D54AE" w14:textId="21E68702" w:rsidR="00272BB6" w:rsidRPr="00B6422D" w:rsidRDefault="003E4239" w:rsidP="003E4239">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272BB6" w:rsidRPr="00B6422D">
        <w:rPr>
          <w:rFonts w:ascii="Arial" w:hAnsi="Arial" w:cs="Arial"/>
          <w:i/>
          <w:iCs/>
          <w:sz w:val="16"/>
          <w:szCs w:val="16"/>
          <w:u w:val="single"/>
        </w:rPr>
        <w:t>:</w:t>
      </w:r>
    </w:p>
    <w:p w14:paraId="175445DE" w14:textId="76023111" w:rsidR="003E4239" w:rsidRDefault="003E4239" w:rsidP="003E4239">
      <w:pPr>
        <w:spacing w:after="0"/>
        <w:rPr>
          <w:rFonts w:ascii="Arial" w:hAnsi="Arial" w:cs="Arial"/>
          <w:i/>
          <w:iCs/>
          <w:sz w:val="16"/>
          <w:szCs w:val="16"/>
        </w:rPr>
      </w:pPr>
      <w:r w:rsidRPr="00A358D7">
        <w:rPr>
          <w:rFonts w:ascii="Arial" w:hAnsi="Arial" w:cs="Arial"/>
          <w:i/>
          <w:iCs/>
          <w:sz w:val="16"/>
          <w:szCs w:val="16"/>
        </w:rPr>
        <w:t>NeuralNetwork_</w:t>
      </w:r>
      <w:r w:rsidR="00B6422D">
        <w:rPr>
          <w:rFonts w:ascii="Arial" w:hAnsi="Arial" w:cs="Arial"/>
          <w:i/>
          <w:iCs/>
          <w:sz w:val="16"/>
          <w:szCs w:val="16"/>
        </w:rPr>
        <w:t>classification</w:t>
      </w:r>
      <w:r>
        <w:rPr>
          <w:rFonts w:ascii="Arial" w:hAnsi="Arial" w:cs="Arial"/>
          <w:i/>
          <w:iCs/>
          <w:sz w:val="16"/>
          <w:szCs w:val="16"/>
        </w:rPr>
        <w:t>_sigmoid</w:t>
      </w:r>
      <w:r w:rsidR="00B6422D">
        <w:rPr>
          <w:rFonts w:ascii="Arial" w:hAnsi="Arial" w:cs="Arial"/>
          <w:i/>
          <w:iCs/>
          <w:sz w:val="16"/>
          <w:szCs w:val="16"/>
        </w:rPr>
        <w:t>_sigmoid</w:t>
      </w:r>
      <w:r>
        <w:rPr>
          <w:rFonts w:ascii="Arial" w:hAnsi="Arial" w:cs="Arial"/>
          <w:i/>
          <w:iCs/>
          <w:sz w:val="16"/>
          <w:szCs w:val="16"/>
        </w:rPr>
        <w:t>.py</w:t>
      </w:r>
    </w:p>
    <w:p w14:paraId="118EA583" w14:textId="6A7C8BB5"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classification_leakyrelu_sigmoid.py</w:t>
      </w:r>
    </w:p>
    <w:p w14:paraId="2870434C" w14:textId="23A4746C"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classification_leakyrelu_tanh.py</w:t>
      </w:r>
    </w:p>
    <w:p w14:paraId="75D270A1" w14:textId="34294869"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classification_sigmoid_softmax.py</w:t>
      </w:r>
    </w:p>
    <w:p w14:paraId="0200E03C" w14:textId="77777777" w:rsidR="003E4239" w:rsidRPr="00A358D7" w:rsidRDefault="003E4239" w:rsidP="003E4239">
      <w:pPr>
        <w:spacing w:after="0"/>
        <w:rPr>
          <w:rFonts w:ascii="Arial" w:hAnsi="Arial" w:cs="Arial"/>
          <w:i/>
          <w:iCs/>
          <w:sz w:val="16"/>
          <w:szCs w:val="16"/>
        </w:rPr>
      </w:pPr>
    </w:p>
    <w:p w14:paraId="3368A284" w14:textId="77777777" w:rsidR="003E4239" w:rsidRPr="00A358D7" w:rsidRDefault="003E4239" w:rsidP="003E4239">
      <w:pPr>
        <w:rPr>
          <w:rFonts w:ascii="Arial" w:hAnsi="Arial" w:cs="Arial"/>
          <w:i/>
          <w:iCs/>
          <w:sz w:val="16"/>
          <w:szCs w:val="16"/>
        </w:rPr>
      </w:pPr>
    </w:p>
    <w:p w14:paraId="4509FA94" w14:textId="77777777" w:rsidR="008C362D" w:rsidRDefault="008C362D" w:rsidP="008C362D">
      <w:pPr>
        <w:jc w:val="both"/>
        <w:rPr>
          <w:rFonts w:ascii="Arial" w:hAnsi="Arial" w:cs="Arial"/>
          <w:sz w:val="24"/>
          <w:szCs w:val="24"/>
        </w:rPr>
        <w:sectPr w:rsidR="008C362D" w:rsidSect="00A10BF3">
          <w:pgSz w:w="12240" w:h="15840"/>
          <w:pgMar w:top="1440" w:right="1440" w:bottom="1440" w:left="1440" w:header="720" w:footer="720" w:gutter="0"/>
          <w:cols w:space="720"/>
          <w:titlePg/>
          <w:docGrid w:linePitch="360"/>
        </w:sectPr>
      </w:pPr>
    </w:p>
    <w:p w14:paraId="67E0CC9E" w14:textId="5D496298" w:rsidR="008C362D" w:rsidRPr="008C362D" w:rsidRDefault="00DF18DF" w:rsidP="00DF18DF">
      <w:pPr>
        <w:jc w:val="center"/>
        <w:rPr>
          <w:rFonts w:ascii="Arial" w:hAnsi="Arial" w:cs="Arial"/>
          <w:sz w:val="24"/>
          <w:szCs w:val="24"/>
        </w:rPr>
      </w:pPr>
      <w:r>
        <w:rPr>
          <w:rFonts w:ascii="Arial" w:hAnsi="Arial" w:cs="Arial"/>
          <w:noProof/>
          <w:sz w:val="24"/>
          <w:szCs w:val="24"/>
        </w:rPr>
        <w:lastRenderedPageBreak/>
        <w:drawing>
          <wp:inline distT="0" distB="0" distL="0" distR="0" wp14:anchorId="635846BF" wp14:editId="39548A37">
            <wp:extent cx="8327316" cy="5029200"/>
            <wp:effectExtent l="0" t="0" r="0" b="0"/>
            <wp:docPr id="20" name="Picture 2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t="2415" r="5641"/>
                    <a:stretch/>
                  </pic:blipFill>
                  <pic:spPr bwMode="auto">
                    <a:xfrm>
                      <a:off x="0" y="0"/>
                      <a:ext cx="8327316" cy="5029200"/>
                    </a:xfrm>
                    <a:prstGeom prst="rect">
                      <a:avLst/>
                    </a:prstGeom>
                    <a:ln>
                      <a:noFill/>
                    </a:ln>
                    <a:extLst>
                      <a:ext uri="{53640926-AAD7-44D8-BBD7-CCE9431645EC}">
                        <a14:shadowObscured xmlns:a14="http://schemas.microsoft.com/office/drawing/2010/main"/>
                      </a:ext>
                    </a:extLst>
                  </pic:spPr>
                </pic:pic>
              </a:graphicData>
            </a:graphic>
          </wp:inline>
        </w:drawing>
      </w:r>
    </w:p>
    <w:p w14:paraId="055A238C" w14:textId="33F670CC" w:rsidR="008A4F24" w:rsidRDefault="00064404"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4</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sidR="00697710">
        <w:rPr>
          <w:rFonts w:ascii="Arial" w:hAnsi="Arial" w:cs="Arial"/>
          <w:sz w:val="20"/>
          <w:szCs w:val="20"/>
        </w:rPr>
        <w:t>regularization</w:t>
      </w:r>
      <w:r w:rsidRPr="00064404">
        <w:rPr>
          <w:rFonts w:ascii="Arial" w:hAnsi="Arial" w:cs="Arial"/>
          <w:sz w:val="20"/>
          <w:szCs w:val="20"/>
        </w:rPr>
        <w:t xml:space="preserve"> as hyperparameter</w:t>
      </w:r>
      <w:r w:rsidR="00697710">
        <w:rPr>
          <w:rFonts w:ascii="Arial" w:hAnsi="Arial" w:cs="Arial"/>
          <w:sz w:val="20"/>
          <w:szCs w:val="20"/>
        </w:rPr>
        <w:t>s</w:t>
      </w:r>
      <w:r w:rsidR="006C411E">
        <w:rPr>
          <w:rFonts w:ascii="Arial" w:hAnsi="Arial" w:cs="Arial"/>
          <w:sz w:val="20"/>
          <w:szCs w:val="20"/>
        </w:rPr>
        <w:t xml:space="preserve"> </w:t>
      </w:r>
      <w:r w:rsidR="0076258A">
        <w:rPr>
          <w:rFonts w:ascii="Arial" w:hAnsi="Arial" w:cs="Arial"/>
          <w:sz w:val="20"/>
          <w:szCs w:val="20"/>
        </w:rPr>
        <w:t xml:space="preserve">using a FFNN with a single hidden layer and 1 node </w:t>
      </w:r>
      <w:r w:rsidR="006C411E">
        <w:rPr>
          <w:rFonts w:ascii="Arial" w:hAnsi="Arial" w:cs="Arial"/>
          <w:sz w:val="20"/>
          <w:szCs w:val="20"/>
        </w:rPr>
        <w:t xml:space="preserve">(left) </w:t>
      </w:r>
      <w:r w:rsidR="0076258A">
        <w:rPr>
          <w:rFonts w:ascii="Arial" w:hAnsi="Arial" w:cs="Arial"/>
          <w:sz w:val="20"/>
          <w:szCs w:val="20"/>
        </w:rPr>
        <w:t>own</w:t>
      </w:r>
      <w:r w:rsidR="006C411E">
        <w:rPr>
          <w:rFonts w:ascii="Arial" w:hAnsi="Arial" w:cs="Arial"/>
          <w:sz w:val="20"/>
          <w:szCs w:val="20"/>
        </w:rPr>
        <w:t xml:space="preserve"> implementation (Right) Scikit-learn</w:t>
      </w:r>
      <w:r w:rsidR="00996D50">
        <w:rPr>
          <w:rFonts w:ascii="Arial" w:hAnsi="Arial" w:cs="Arial"/>
          <w:sz w:val="20"/>
          <w:szCs w:val="20"/>
        </w:rPr>
        <w:t xml:space="preserve"> </w:t>
      </w:r>
      <w:r w:rsidR="006C411E">
        <w:rPr>
          <w:rFonts w:ascii="Arial" w:hAnsi="Arial" w:cs="Arial"/>
          <w:sz w:val="20"/>
          <w:szCs w:val="20"/>
        </w:rPr>
        <w:t>implementation</w:t>
      </w:r>
    </w:p>
    <w:p w14:paraId="10521941" w14:textId="49AEE056"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4E12D6A" wp14:editId="45619556">
            <wp:extent cx="8332380" cy="5029200"/>
            <wp:effectExtent l="0" t="0" r="0" b="0"/>
            <wp:docPr id="21" name="Picture 21"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 table, Excel, treemap chart&#10;&#10;Description automatically generated"/>
                    <pic:cNvPicPr/>
                  </pic:nvPicPr>
                  <pic:blipFill rotWithShape="1">
                    <a:blip r:embed="rId30" cstate="print">
                      <a:extLst>
                        <a:ext uri="{28A0092B-C50C-407E-A947-70E740481C1C}">
                          <a14:useLocalDpi xmlns:a14="http://schemas.microsoft.com/office/drawing/2010/main" val="0"/>
                        </a:ext>
                      </a:extLst>
                    </a:blip>
                    <a:srcRect t="2627" r="5512"/>
                    <a:stretch/>
                  </pic:blipFill>
                  <pic:spPr bwMode="auto">
                    <a:xfrm>
                      <a:off x="0" y="0"/>
                      <a:ext cx="8332380" cy="5029200"/>
                    </a:xfrm>
                    <a:prstGeom prst="rect">
                      <a:avLst/>
                    </a:prstGeom>
                    <a:ln>
                      <a:noFill/>
                    </a:ln>
                    <a:extLst>
                      <a:ext uri="{53640926-AAD7-44D8-BBD7-CCE9431645EC}">
                        <a14:shadowObscured xmlns:a14="http://schemas.microsoft.com/office/drawing/2010/main"/>
                      </a:ext>
                    </a:extLst>
                  </pic:spPr>
                </pic:pic>
              </a:graphicData>
            </a:graphic>
          </wp:inline>
        </w:drawing>
      </w:r>
    </w:p>
    <w:p w14:paraId="2E922224" w14:textId="4BAAE413" w:rsidR="0076258A" w:rsidRDefault="002E1CFB"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5</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4 nodes (left) own implementation (Right) Scikit-learn implementation</w:t>
      </w:r>
    </w:p>
    <w:p w14:paraId="75FC92F4" w14:textId="5D2C0A4E"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D943E4E" wp14:editId="32CF85A8">
            <wp:extent cx="8230742" cy="4846320"/>
            <wp:effectExtent l="0" t="0" r="0" b="0"/>
            <wp:docPr id="22" name="Picture 22" descr="Graphical user interface,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 treemap chart&#10;&#10;Description automatically generated"/>
                    <pic:cNvPicPr/>
                  </pic:nvPicPr>
                  <pic:blipFill rotWithShape="1">
                    <a:blip r:embed="rId31" cstate="print">
                      <a:extLst>
                        <a:ext uri="{28A0092B-C50C-407E-A947-70E740481C1C}">
                          <a14:useLocalDpi xmlns:a14="http://schemas.microsoft.com/office/drawing/2010/main" val="0"/>
                        </a:ext>
                      </a:extLst>
                    </a:blip>
                    <a:srcRect t="2910" r="5555"/>
                    <a:stretch/>
                  </pic:blipFill>
                  <pic:spPr bwMode="auto">
                    <a:xfrm>
                      <a:off x="0" y="0"/>
                      <a:ext cx="8230742" cy="4846320"/>
                    </a:xfrm>
                    <a:prstGeom prst="rect">
                      <a:avLst/>
                    </a:prstGeom>
                    <a:ln>
                      <a:noFill/>
                    </a:ln>
                    <a:extLst>
                      <a:ext uri="{53640926-AAD7-44D8-BBD7-CCE9431645EC}">
                        <a14:shadowObscured xmlns:a14="http://schemas.microsoft.com/office/drawing/2010/main"/>
                      </a:ext>
                    </a:extLst>
                  </pic:spPr>
                </pic:pic>
              </a:graphicData>
            </a:graphic>
          </wp:inline>
        </w:drawing>
      </w:r>
    </w:p>
    <w:p w14:paraId="29AEB6CD" w14:textId="5E473ADF" w:rsidR="00B04A69" w:rsidRDefault="00B04A69" w:rsidP="00064404">
      <w:pPr>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6</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50 nodes (left) own implementation (Right) Scikit-learn implementation</w:t>
      </w:r>
      <w:r>
        <w:rPr>
          <w:rFonts w:ascii="Arial" w:hAnsi="Arial" w:cs="Arial"/>
          <w:sz w:val="20"/>
          <w:szCs w:val="20"/>
        </w:rPr>
        <w:t>.</w:t>
      </w:r>
    </w:p>
    <w:p w14:paraId="6DAA69BB" w14:textId="4EA7ECA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1B2DF0B3" wp14:editId="698EB7FC">
            <wp:extent cx="8055326" cy="4754880"/>
            <wp:effectExtent l="0" t="0" r="3175" b="7620"/>
            <wp:docPr id="23" name="Picture 23"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table, Excel, treemap chart&#10;&#10;Description automatically generated"/>
                    <pic:cNvPicPr/>
                  </pic:nvPicPr>
                  <pic:blipFill rotWithShape="1">
                    <a:blip r:embed="rId32" cstate="print">
                      <a:extLst>
                        <a:ext uri="{28A0092B-C50C-407E-A947-70E740481C1C}">
                          <a14:useLocalDpi xmlns:a14="http://schemas.microsoft.com/office/drawing/2010/main" val="0"/>
                        </a:ext>
                      </a:extLst>
                    </a:blip>
                    <a:srcRect t="2431" r="5555"/>
                    <a:stretch/>
                  </pic:blipFill>
                  <pic:spPr bwMode="auto">
                    <a:xfrm>
                      <a:off x="0" y="0"/>
                      <a:ext cx="8055326" cy="4754880"/>
                    </a:xfrm>
                    <a:prstGeom prst="rect">
                      <a:avLst/>
                    </a:prstGeom>
                    <a:ln>
                      <a:noFill/>
                    </a:ln>
                    <a:extLst>
                      <a:ext uri="{53640926-AAD7-44D8-BBD7-CCE9431645EC}">
                        <a14:shadowObscured xmlns:a14="http://schemas.microsoft.com/office/drawing/2010/main"/>
                      </a:ext>
                    </a:extLst>
                  </pic:spPr>
                </pic:pic>
              </a:graphicData>
            </a:graphic>
          </wp:inline>
        </w:drawing>
      </w:r>
    </w:p>
    <w:p w14:paraId="02BBD734" w14:textId="23352487"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7</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4 hidden layers containing 4 nodes each (left) own implementation (Right) Scikit-learn implementation.</w:t>
      </w:r>
    </w:p>
    <w:p w14:paraId="48C70AB0" w14:textId="5527CE6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325564C" wp14:editId="1764882A">
            <wp:extent cx="8162363" cy="4846320"/>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rotWithShape="1">
                    <a:blip r:embed="rId33" cstate="print">
                      <a:extLst>
                        <a:ext uri="{28A0092B-C50C-407E-A947-70E740481C1C}">
                          <a14:useLocalDpi xmlns:a14="http://schemas.microsoft.com/office/drawing/2010/main" val="0"/>
                        </a:ext>
                      </a:extLst>
                    </a:blip>
                    <a:srcRect t="2405" r="5093"/>
                    <a:stretch/>
                  </pic:blipFill>
                  <pic:spPr bwMode="auto">
                    <a:xfrm>
                      <a:off x="0" y="0"/>
                      <a:ext cx="8162363" cy="4846320"/>
                    </a:xfrm>
                    <a:prstGeom prst="rect">
                      <a:avLst/>
                    </a:prstGeom>
                    <a:ln>
                      <a:noFill/>
                    </a:ln>
                    <a:extLst>
                      <a:ext uri="{53640926-AAD7-44D8-BBD7-CCE9431645EC}">
                        <a14:shadowObscured xmlns:a14="http://schemas.microsoft.com/office/drawing/2010/main"/>
                      </a:ext>
                    </a:extLst>
                  </pic:spPr>
                </pic:pic>
              </a:graphicData>
            </a:graphic>
          </wp:inline>
        </w:drawing>
      </w:r>
    </w:p>
    <w:p w14:paraId="5C4B5997" w14:textId="06C8646A"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8</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10 hidden layers containing 4 nodes each (left) own implementation (Right) Scikit-learn implementation.</w:t>
      </w:r>
    </w:p>
    <w:p w14:paraId="50C0EFFA" w14:textId="1F1066FD"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34BBDBE" wp14:editId="76D1F904">
            <wp:extent cx="8978900" cy="3969145"/>
            <wp:effectExtent l="0" t="0" r="0" b="0"/>
            <wp:docPr id="25" name="Picture 25" descr="Chart, table, calendar,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able, calendar, treemap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995370" cy="3976426"/>
                    </a:xfrm>
                    <a:prstGeom prst="rect">
                      <a:avLst/>
                    </a:prstGeom>
                  </pic:spPr>
                </pic:pic>
              </a:graphicData>
            </a:graphic>
          </wp:inline>
        </w:drawing>
      </w:r>
    </w:p>
    <w:p w14:paraId="2FCD2A31" w14:textId="2ECBB036" w:rsidR="008C362D" w:rsidRDefault="008B699B" w:rsidP="00064404">
      <w:pPr>
        <w:rPr>
          <w:rFonts w:ascii="Arial" w:hAnsi="Arial" w:cs="Arial"/>
          <w:sz w:val="20"/>
          <w:szCs w:val="20"/>
        </w:rPr>
        <w:sectPr w:rsidR="008C362D"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Fig. 1</w:t>
      </w:r>
      <w:r>
        <w:rPr>
          <w:rFonts w:ascii="Arial" w:hAnsi="Arial" w:cs="Arial"/>
          <w:b/>
          <w:bCs/>
          <w:sz w:val="20"/>
          <w:szCs w:val="20"/>
        </w:rPr>
        <w:t>9</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4 hidden layers containing 4 nodes each using (left) sigmoid as activation function for both hidden and output layers (middle) Leaky ReLU as activation function for the hidden layers and Sigmoid for the output layer (right) Leaky ReLU as activation function for hidden layers and tanh for the output lay</w:t>
      </w:r>
    </w:p>
    <w:p w14:paraId="0E4DE824" w14:textId="570348CE" w:rsidR="008A4F24" w:rsidRPr="0098466B" w:rsidRDefault="008A4F24" w:rsidP="008A4F24">
      <w:pPr>
        <w:pStyle w:val="ListParagraph"/>
        <w:numPr>
          <w:ilvl w:val="1"/>
          <w:numId w:val="1"/>
        </w:numPr>
        <w:jc w:val="both"/>
        <w:rPr>
          <w:rFonts w:ascii="Arial" w:hAnsi="Arial" w:cs="Arial"/>
          <w:sz w:val="24"/>
          <w:szCs w:val="24"/>
          <w:u w:val="single"/>
        </w:rPr>
      </w:pPr>
      <w:r w:rsidRPr="0098466B">
        <w:rPr>
          <w:rFonts w:ascii="Arial" w:hAnsi="Arial" w:cs="Arial"/>
          <w:sz w:val="24"/>
          <w:szCs w:val="24"/>
          <w:u w:val="single"/>
        </w:rPr>
        <w:lastRenderedPageBreak/>
        <w:t>Logistic regression</w:t>
      </w:r>
    </w:p>
    <w:p w14:paraId="340CE373" w14:textId="59CCB841" w:rsidR="002C4AA5" w:rsidRDefault="00C463BE" w:rsidP="002C4AA5">
      <w:pPr>
        <w:jc w:val="both"/>
        <w:rPr>
          <w:rFonts w:ascii="Arial" w:hAnsi="Arial" w:cs="Arial"/>
          <w:sz w:val="24"/>
          <w:szCs w:val="24"/>
        </w:rPr>
      </w:pPr>
      <w:r>
        <w:rPr>
          <w:rFonts w:ascii="Arial" w:hAnsi="Arial" w:cs="Arial"/>
          <w:sz w:val="24"/>
          <w:szCs w:val="24"/>
        </w:rPr>
        <w:t xml:space="preserve">Our own implementation of the logistic regression is based on the FFNN implementation. </w:t>
      </w:r>
      <w:r w:rsidR="000909F7">
        <w:rPr>
          <w:rFonts w:ascii="Arial" w:hAnsi="Arial" w:cs="Arial"/>
          <w:sz w:val="24"/>
          <w:szCs w:val="24"/>
        </w:rPr>
        <w:t>Indeed, if we remove all hidden layers and use the sigmoid function in the output layer, we end up</w:t>
      </w:r>
      <w:r w:rsidR="00100E15">
        <w:rPr>
          <w:rFonts w:ascii="Arial" w:hAnsi="Arial" w:cs="Arial"/>
          <w:sz w:val="24"/>
          <w:szCs w:val="24"/>
        </w:rPr>
        <w:t xml:space="preserve"> </w:t>
      </w:r>
      <w:r w:rsidR="000909F7">
        <w:rPr>
          <w:rFonts w:ascii="Arial" w:hAnsi="Arial" w:cs="Arial"/>
          <w:sz w:val="24"/>
          <w:szCs w:val="24"/>
        </w:rPr>
        <w:t xml:space="preserve">with the logistic regression problem where the </w:t>
      </w:r>
      <w:r w:rsidR="00E572FF">
        <w:rPr>
          <w:rFonts w:ascii="Arial" w:hAnsi="Arial" w:cs="Arial"/>
          <w:sz w:val="24"/>
          <w:szCs w:val="24"/>
        </w:rPr>
        <w:t>becomes</w:t>
      </w:r>
      <w:r w:rsidR="000909F7">
        <w:rPr>
          <w:rFonts w:ascii="Arial" w:hAnsi="Arial" w:cs="Arial"/>
          <w:sz w:val="24"/>
          <w:szCs w:val="24"/>
        </w:rPr>
        <w:t xml:space="preserve"> </w:t>
      </w:r>
      <w:r w:rsidR="00E572FF">
        <w:rPr>
          <w:rFonts w:ascii="Arial" w:hAnsi="Arial" w:cs="Arial"/>
          <w:sz w:val="24"/>
          <w:szCs w:val="24"/>
        </w:rPr>
        <w:t xml:space="preserve">weight and bias </w:t>
      </w:r>
      <w:r w:rsidR="000909F7">
        <w:rPr>
          <w:rFonts w:ascii="Arial" w:hAnsi="Arial" w:cs="Arial"/>
          <w:sz w:val="24"/>
          <w:szCs w:val="24"/>
        </w:rPr>
        <w:t>parameters (4 weights w</w:t>
      </w:r>
      <w:r w:rsidR="000909F7" w:rsidRPr="000909F7">
        <w:rPr>
          <w:rFonts w:ascii="Arial" w:hAnsi="Arial" w:cs="Arial"/>
          <w:sz w:val="24"/>
          <w:szCs w:val="24"/>
          <w:vertAlign w:val="subscript"/>
        </w:rPr>
        <w:t>1</w:t>
      </w:r>
      <w:r w:rsidR="000909F7">
        <w:rPr>
          <w:rFonts w:ascii="Arial" w:hAnsi="Arial" w:cs="Arial"/>
          <w:sz w:val="24"/>
          <w:szCs w:val="24"/>
        </w:rPr>
        <w:t>, w</w:t>
      </w:r>
      <w:r w:rsidR="000909F7" w:rsidRPr="000909F7">
        <w:rPr>
          <w:rFonts w:ascii="Arial" w:hAnsi="Arial" w:cs="Arial"/>
          <w:sz w:val="24"/>
          <w:szCs w:val="24"/>
          <w:vertAlign w:val="subscript"/>
        </w:rPr>
        <w:t>2</w:t>
      </w:r>
      <w:r w:rsidR="000909F7">
        <w:rPr>
          <w:rFonts w:ascii="Arial" w:hAnsi="Arial" w:cs="Arial"/>
          <w:sz w:val="24"/>
          <w:szCs w:val="24"/>
        </w:rPr>
        <w:t>, w</w:t>
      </w:r>
      <w:r w:rsidR="000909F7" w:rsidRPr="000909F7">
        <w:rPr>
          <w:rFonts w:ascii="Arial" w:hAnsi="Arial" w:cs="Arial"/>
          <w:sz w:val="24"/>
          <w:szCs w:val="24"/>
          <w:vertAlign w:val="subscript"/>
        </w:rPr>
        <w:t>3</w:t>
      </w:r>
      <w:r w:rsidR="000909F7">
        <w:rPr>
          <w:rFonts w:ascii="Arial" w:hAnsi="Arial" w:cs="Arial"/>
          <w:sz w:val="24"/>
          <w:szCs w:val="24"/>
        </w:rPr>
        <w:t>, w</w:t>
      </w:r>
      <w:r w:rsidR="000909F7" w:rsidRPr="000909F7">
        <w:rPr>
          <w:rFonts w:ascii="Arial" w:hAnsi="Arial" w:cs="Arial"/>
          <w:sz w:val="24"/>
          <w:szCs w:val="24"/>
          <w:vertAlign w:val="subscript"/>
        </w:rPr>
        <w:t>4</w:t>
      </w:r>
      <w:r w:rsidR="000909F7">
        <w:rPr>
          <w:rFonts w:ascii="Arial" w:hAnsi="Arial" w:cs="Arial"/>
          <w:sz w:val="24"/>
          <w:szCs w:val="24"/>
        </w:rPr>
        <w:t xml:space="preserve"> and one bias b</w:t>
      </w:r>
      <w:r w:rsidR="000909F7" w:rsidRPr="000909F7">
        <w:rPr>
          <w:rFonts w:ascii="Arial" w:hAnsi="Arial" w:cs="Arial"/>
          <w:sz w:val="24"/>
          <w:szCs w:val="24"/>
          <w:vertAlign w:val="subscript"/>
        </w:rPr>
        <w:t>0</w:t>
      </w:r>
      <w:r w:rsidR="000909F7">
        <w:rPr>
          <w:rFonts w:ascii="Arial" w:hAnsi="Arial" w:cs="Arial"/>
          <w:sz w:val="24"/>
          <w:szCs w:val="24"/>
        </w:rPr>
        <w:t>)</w:t>
      </w:r>
      <w:r w:rsidR="00E572FF">
        <w:rPr>
          <w:rFonts w:ascii="Arial" w:hAnsi="Arial" w:cs="Arial"/>
          <w:sz w:val="24"/>
          <w:szCs w:val="24"/>
        </w:rPr>
        <w:t xml:space="preserve"> becomes the optimal β-predictor</w:t>
      </w:r>
      <w:r w:rsidR="000909F7">
        <w:rPr>
          <w:rFonts w:ascii="Arial" w:hAnsi="Arial" w:cs="Arial"/>
          <w:sz w:val="24"/>
          <w:szCs w:val="24"/>
        </w:rPr>
        <w:t xml:space="preserve"> that minimize the cost function</w:t>
      </w:r>
      <w:r w:rsidR="00100E15">
        <w:rPr>
          <w:rFonts w:ascii="Arial" w:hAnsi="Arial" w:cs="Arial"/>
          <w:sz w:val="24"/>
          <w:szCs w:val="24"/>
        </w:rPr>
        <w:t>.</w:t>
      </w:r>
    </w:p>
    <w:p w14:paraId="6D8457C1" w14:textId="77777777" w:rsidR="00E572FF" w:rsidRDefault="00100E15" w:rsidP="00100E15">
      <w:pPr>
        <w:jc w:val="both"/>
        <w:rPr>
          <w:rFonts w:ascii="Arial" w:hAnsi="Arial" w:cs="Arial"/>
          <w:sz w:val="24"/>
          <w:szCs w:val="24"/>
        </w:rPr>
      </w:pPr>
      <w:r w:rsidRPr="00100E15">
        <w:rPr>
          <w:rFonts w:ascii="Arial" w:hAnsi="Arial" w:cs="Arial"/>
          <w:sz w:val="24"/>
          <w:szCs w:val="24"/>
        </w:rPr>
        <w:t>The results of the classification using logistic regression using four features of the Breast Cancer dataset are presented in Fig. 2</w:t>
      </w:r>
      <w:r w:rsidR="00E572FF">
        <w:rPr>
          <w:rFonts w:ascii="Arial" w:hAnsi="Arial" w:cs="Arial"/>
          <w:sz w:val="24"/>
          <w:szCs w:val="24"/>
        </w:rPr>
        <w:t xml:space="preserve">0, providing </w:t>
      </w:r>
      <w:r w:rsidRPr="00100E15">
        <w:rPr>
          <w:rFonts w:ascii="Arial" w:hAnsi="Arial" w:cs="Arial"/>
          <w:sz w:val="24"/>
          <w:szCs w:val="24"/>
        </w:rPr>
        <w:t xml:space="preserve">a comparison between our own implementation and scikit-learn LogisticRegression() function. </w:t>
      </w:r>
    </w:p>
    <w:p w14:paraId="33C96A7D" w14:textId="1B4B56E0" w:rsidR="00100E15" w:rsidRPr="00100E15" w:rsidRDefault="00100E15" w:rsidP="00100E15">
      <w:pPr>
        <w:jc w:val="both"/>
        <w:rPr>
          <w:rFonts w:ascii="Arial" w:hAnsi="Arial" w:cs="Arial"/>
          <w:sz w:val="24"/>
          <w:szCs w:val="24"/>
        </w:rPr>
      </w:pPr>
      <w:r w:rsidRPr="00100E15">
        <w:rPr>
          <w:rFonts w:ascii="Arial" w:hAnsi="Arial" w:cs="Arial"/>
          <w:sz w:val="24"/>
          <w:szCs w:val="24"/>
        </w:rPr>
        <w:t>We find that for the optimal set of hyperparameters</w:t>
      </w:r>
      <w:r w:rsidR="00E572FF">
        <w:rPr>
          <w:rFonts w:ascii="Arial" w:hAnsi="Arial" w:cs="Arial"/>
          <w:sz w:val="24"/>
          <w:szCs w:val="24"/>
        </w:rPr>
        <w:t xml:space="preserve"> (</w:t>
      </w:r>
      <w:r w:rsidRPr="00100E15">
        <w:rPr>
          <w:rFonts w:ascii="Arial" w:hAnsi="Arial" w:cs="Arial"/>
          <w:sz w:val="24"/>
          <w:szCs w:val="24"/>
        </w:rPr>
        <w:t>learning rate η=10</w:t>
      </w:r>
      <w:r w:rsidRPr="00100E15">
        <w:rPr>
          <w:rFonts w:ascii="Arial" w:hAnsi="Arial" w:cs="Arial"/>
          <w:sz w:val="24"/>
          <w:szCs w:val="24"/>
          <w:vertAlign w:val="superscript"/>
        </w:rPr>
        <w:t>-</w:t>
      </w:r>
      <w:r>
        <w:rPr>
          <w:rFonts w:ascii="Arial" w:hAnsi="Arial" w:cs="Arial"/>
          <w:sz w:val="24"/>
          <w:szCs w:val="24"/>
          <w:vertAlign w:val="superscript"/>
        </w:rPr>
        <w:t>4</w:t>
      </w:r>
      <w:r w:rsidRPr="00100E15">
        <w:rPr>
          <w:rFonts w:ascii="Arial" w:hAnsi="Arial" w:cs="Arial"/>
          <w:sz w:val="24"/>
          <w:szCs w:val="24"/>
          <w:vertAlign w:val="superscript"/>
        </w:rPr>
        <w:t xml:space="preserve"> </w:t>
      </w:r>
      <w:r w:rsidRPr="00100E15">
        <w:rPr>
          <w:rFonts w:ascii="Arial" w:hAnsi="Arial" w:cs="Arial"/>
          <w:sz w:val="24"/>
          <w:szCs w:val="24"/>
        </w:rPr>
        <w:t>and regularization parameter λ=10</w:t>
      </w:r>
      <w:r w:rsidR="00B96557">
        <w:rPr>
          <w:rFonts w:ascii="Arial" w:hAnsi="Arial" w:cs="Arial"/>
          <w:sz w:val="24"/>
          <w:szCs w:val="24"/>
          <w:vertAlign w:val="superscript"/>
        </w:rPr>
        <w:t>-</w:t>
      </w:r>
      <w:r w:rsidRPr="00100E15">
        <w:rPr>
          <w:rFonts w:ascii="Arial" w:hAnsi="Arial" w:cs="Arial"/>
          <w:sz w:val="24"/>
          <w:szCs w:val="24"/>
          <w:vertAlign w:val="superscript"/>
        </w:rPr>
        <w:t>2</w:t>
      </w:r>
      <w:r w:rsidR="00E572FF">
        <w:rPr>
          <w:rFonts w:ascii="Arial" w:hAnsi="Arial" w:cs="Arial"/>
          <w:sz w:val="24"/>
          <w:szCs w:val="24"/>
        </w:rPr>
        <w:t>),</w:t>
      </w:r>
      <w:r>
        <w:rPr>
          <w:rFonts w:ascii="Arial" w:hAnsi="Arial" w:cs="Arial"/>
          <w:sz w:val="24"/>
          <w:szCs w:val="24"/>
        </w:rPr>
        <w:t xml:space="preserve"> we obtain the best training and prediction accuracy of respectively 95% and 90% (own implementation) and 96% and 91%. In this case, the results shows that our implementation marginally underperforms </w:t>
      </w:r>
      <w:r w:rsidR="00B96557">
        <w:rPr>
          <w:rFonts w:ascii="Arial" w:hAnsi="Arial" w:cs="Arial"/>
          <w:sz w:val="24"/>
          <w:szCs w:val="24"/>
        </w:rPr>
        <w:t xml:space="preserve">compared to built-in function of scikit-learn. </w:t>
      </w:r>
    </w:p>
    <w:p w14:paraId="0911F8CD" w14:textId="77777777" w:rsidR="00E138BB" w:rsidRDefault="00E138BB" w:rsidP="00E138BB">
      <w:pPr>
        <w:spacing w:after="40"/>
        <w:rPr>
          <w:rFonts w:ascii="Arial" w:hAnsi="Arial" w:cs="Arial"/>
          <w:i/>
          <w:iCs/>
          <w:sz w:val="16"/>
          <w:szCs w:val="16"/>
          <w:u w:val="single"/>
        </w:rPr>
      </w:pPr>
    </w:p>
    <w:p w14:paraId="25EE6977" w14:textId="1CBA635D" w:rsidR="00C43EED" w:rsidRDefault="00E138BB" w:rsidP="00E138BB">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4</w:t>
      </w:r>
      <w:r w:rsidRPr="002A7CCE">
        <w:rPr>
          <w:rFonts w:ascii="Arial" w:hAnsi="Arial" w:cs="Arial"/>
          <w:i/>
          <w:iCs/>
          <w:sz w:val="16"/>
          <w:szCs w:val="16"/>
          <w:u w:val="single"/>
        </w:rPr>
        <w:t>):</w:t>
      </w:r>
    </w:p>
    <w:p w14:paraId="3582B9BB" w14:textId="77777777" w:rsidR="00FE7D20" w:rsidRPr="00E138BB" w:rsidRDefault="00FE7D20" w:rsidP="00E138BB">
      <w:pPr>
        <w:spacing w:after="40"/>
        <w:rPr>
          <w:rFonts w:ascii="Arial" w:hAnsi="Arial" w:cs="Arial"/>
          <w:i/>
          <w:iCs/>
          <w:sz w:val="16"/>
          <w:szCs w:val="16"/>
          <w:u w:val="single"/>
        </w:rPr>
      </w:pPr>
    </w:p>
    <w:p w14:paraId="0FE67A5C" w14:textId="648A3A60" w:rsidR="00C43EED" w:rsidRPr="00B6422D" w:rsidRDefault="00C43EED" w:rsidP="00C43EED">
      <w:pPr>
        <w:spacing w:after="0"/>
        <w:rPr>
          <w:rFonts w:ascii="Arial" w:hAnsi="Arial" w:cs="Arial"/>
          <w:i/>
          <w:iCs/>
          <w:sz w:val="16"/>
          <w:szCs w:val="16"/>
          <w:u w:val="single"/>
        </w:rPr>
      </w:pPr>
      <w:r w:rsidRPr="00B6422D">
        <w:rPr>
          <w:rFonts w:ascii="Arial" w:hAnsi="Arial" w:cs="Arial"/>
          <w:i/>
          <w:iCs/>
          <w:sz w:val="16"/>
          <w:szCs w:val="16"/>
          <w:u w:val="single"/>
        </w:rPr>
        <w:t>Grid search:</w:t>
      </w:r>
    </w:p>
    <w:p w14:paraId="45AF967F" w14:textId="75C267D7" w:rsidR="00C43EED" w:rsidRPr="002A7CCE" w:rsidRDefault="00FE7D20" w:rsidP="00C43EED">
      <w:pPr>
        <w:spacing w:after="40"/>
        <w:rPr>
          <w:rFonts w:ascii="Arial" w:hAnsi="Arial" w:cs="Arial"/>
          <w:i/>
          <w:iCs/>
          <w:sz w:val="16"/>
          <w:szCs w:val="16"/>
          <w:u w:val="single"/>
        </w:rPr>
      </w:pPr>
      <w:r w:rsidRPr="00FE7D20">
        <w:rPr>
          <w:rFonts w:ascii="Arial" w:hAnsi="Arial" w:cs="Arial"/>
          <w:i/>
          <w:iCs/>
          <w:sz w:val="16"/>
          <w:szCs w:val="16"/>
        </w:rPr>
        <w:t>BreastCancerData_LogisticReg</w:t>
      </w:r>
      <w:r>
        <w:rPr>
          <w:rFonts w:ascii="Arial" w:hAnsi="Arial" w:cs="Arial"/>
          <w:i/>
          <w:iCs/>
          <w:sz w:val="16"/>
          <w:szCs w:val="16"/>
        </w:rPr>
        <w:t>.py</w:t>
      </w:r>
    </w:p>
    <w:p w14:paraId="6E325A2D" w14:textId="77777777" w:rsidR="00FE7D20" w:rsidRDefault="00FE7D20" w:rsidP="00C43EED">
      <w:pPr>
        <w:spacing w:after="0"/>
        <w:rPr>
          <w:rFonts w:ascii="Arial" w:hAnsi="Arial" w:cs="Arial"/>
          <w:i/>
          <w:iCs/>
          <w:sz w:val="16"/>
          <w:szCs w:val="16"/>
          <w:u w:val="single"/>
        </w:rPr>
      </w:pPr>
    </w:p>
    <w:p w14:paraId="7C2D7135" w14:textId="6DC96B3E" w:rsidR="00C43EED" w:rsidRDefault="00FE7D20" w:rsidP="00C43EED">
      <w:pPr>
        <w:spacing w:after="0"/>
        <w:rPr>
          <w:rFonts w:ascii="Arial" w:hAnsi="Arial" w:cs="Arial"/>
          <w:i/>
          <w:iCs/>
          <w:sz w:val="16"/>
          <w:szCs w:val="16"/>
          <w:u w:val="single"/>
        </w:rPr>
      </w:pPr>
      <w:r>
        <w:rPr>
          <w:rFonts w:ascii="Arial" w:hAnsi="Arial" w:cs="Arial"/>
          <w:i/>
          <w:iCs/>
          <w:sz w:val="16"/>
          <w:szCs w:val="16"/>
          <w:u w:val="single"/>
        </w:rPr>
        <w:t>C</w:t>
      </w:r>
      <w:r w:rsidR="00C43EED" w:rsidRPr="00B6422D">
        <w:rPr>
          <w:rFonts w:ascii="Arial" w:hAnsi="Arial" w:cs="Arial"/>
          <w:i/>
          <w:iCs/>
          <w:sz w:val="16"/>
          <w:szCs w:val="16"/>
          <w:u w:val="single"/>
        </w:rPr>
        <w:t>lass definition:</w:t>
      </w:r>
    </w:p>
    <w:p w14:paraId="632427A0" w14:textId="7199531E" w:rsidR="00FE7D20" w:rsidRPr="00FE7D20" w:rsidRDefault="00FE7D20" w:rsidP="00C43EED">
      <w:pPr>
        <w:spacing w:after="0"/>
        <w:rPr>
          <w:rFonts w:ascii="Arial" w:hAnsi="Arial" w:cs="Arial"/>
          <w:i/>
          <w:iCs/>
          <w:sz w:val="16"/>
          <w:szCs w:val="16"/>
        </w:rPr>
      </w:pPr>
      <w:r w:rsidRPr="00FE7D20">
        <w:rPr>
          <w:rFonts w:ascii="Arial" w:hAnsi="Arial" w:cs="Arial"/>
          <w:i/>
          <w:iCs/>
          <w:sz w:val="16"/>
          <w:szCs w:val="16"/>
        </w:rPr>
        <w:t>LogisticReg.py</w:t>
      </w:r>
    </w:p>
    <w:p w14:paraId="37A968D1" w14:textId="77777777" w:rsidR="00C44B91" w:rsidRDefault="00C44B91" w:rsidP="00064404">
      <w:pPr>
        <w:rPr>
          <w:rFonts w:ascii="Arial" w:hAnsi="Arial" w:cs="Arial"/>
          <w:sz w:val="20"/>
          <w:szCs w:val="20"/>
        </w:rPr>
      </w:pPr>
    </w:p>
    <w:p w14:paraId="3F3B4E91" w14:textId="6611FB7E" w:rsidR="00C44B91" w:rsidRDefault="00C44B91" w:rsidP="00064404">
      <w:pPr>
        <w:rPr>
          <w:rFonts w:ascii="Arial" w:hAnsi="Arial" w:cs="Arial"/>
          <w:sz w:val="20"/>
          <w:szCs w:val="20"/>
        </w:rPr>
        <w:sectPr w:rsidR="00C44B91" w:rsidSect="00A10BF3">
          <w:pgSz w:w="12240" w:h="15840"/>
          <w:pgMar w:top="1440" w:right="1440" w:bottom="1440" w:left="1440" w:header="720" w:footer="720" w:gutter="0"/>
          <w:cols w:space="720"/>
          <w:titlePg/>
          <w:docGrid w:linePitch="360"/>
        </w:sectPr>
      </w:pPr>
    </w:p>
    <w:p w14:paraId="0175A35F" w14:textId="7B5F0C19" w:rsidR="00FD39B5" w:rsidRDefault="00406BFD" w:rsidP="00FD39B5">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086022B5" wp14:editId="1238FFD5">
            <wp:extent cx="6353908" cy="548640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rotWithShape="1">
                    <a:blip r:embed="rId35" cstate="print">
                      <a:extLst>
                        <a:ext uri="{28A0092B-C50C-407E-A947-70E740481C1C}">
                          <a14:useLocalDpi xmlns:a14="http://schemas.microsoft.com/office/drawing/2010/main" val="0"/>
                        </a:ext>
                      </a:extLst>
                    </a:blip>
                    <a:srcRect r="5838"/>
                    <a:stretch/>
                  </pic:blipFill>
                  <pic:spPr bwMode="auto">
                    <a:xfrm>
                      <a:off x="0" y="0"/>
                      <a:ext cx="6353908" cy="5486400"/>
                    </a:xfrm>
                    <a:prstGeom prst="rect">
                      <a:avLst/>
                    </a:prstGeom>
                    <a:ln>
                      <a:noFill/>
                    </a:ln>
                    <a:extLst>
                      <a:ext uri="{53640926-AAD7-44D8-BBD7-CCE9431645EC}">
                        <a14:shadowObscured xmlns:a14="http://schemas.microsoft.com/office/drawing/2010/main"/>
                      </a:ext>
                    </a:extLst>
                  </pic:spPr>
                </pic:pic>
              </a:graphicData>
            </a:graphic>
          </wp:inline>
        </w:drawing>
      </w:r>
    </w:p>
    <w:p w14:paraId="12AA732A" w14:textId="5FB6C377" w:rsidR="00C44B91" w:rsidRPr="00FD39B5" w:rsidRDefault="00C44B91" w:rsidP="00FD39B5">
      <w:pPr>
        <w:rPr>
          <w:rFonts w:ascii="Arial" w:hAnsi="Arial" w:cs="Arial"/>
          <w:b/>
          <w:bCs/>
          <w:sz w:val="20"/>
          <w:szCs w:val="20"/>
        </w:rPr>
        <w:sectPr w:rsidR="00C44B91" w:rsidRPr="00FD39B5"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 xml:space="preserve">Fig. </w:t>
      </w:r>
      <w:r>
        <w:rPr>
          <w:rFonts w:ascii="Arial" w:hAnsi="Arial" w:cs="Arial"/>
          <w:b/>
          <w:bCs/>
          <w:sz w:val="20"/>
          <w:szCs w:val="20"/>
        </w:rPr>
        <w:t>20</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(left) Logistic regression Numpy implementation (Right) Scikit-learn logistic regression implementation</w:t>
      </w:r>
    </w:p>
    <w:p w14:paraId="69A36CAE" w14:textId="412B9904" w:rsidR="008A26E0" w:rsidRPr="00692714" w:rsidRDefault="00E30B9D" w:rsidP="00692714">
      <w:pPr>
        <w:jc w:val="both"/>
        <w:rPr>
          <w:rFonts w:ascii="Arial" w:hAnsi="Arial" w:cs="Arial"/>
          <w:sz w:val="24"/>
          <w:szCs w:val="24"/>
          <w:u w:val="single"/>
        </w:rPr>
      </w:pPr>
      <w:r>
        <w:rPr>
          <w:rFonts w:ascii="Arial" w:hAnsi="Arial" w:cs="Arial"/>
          <w:sz w:val="24"/>
          <w:szCs w:val="24"/>
          <w:u w:val="single"/>
        </w:rPr>
        <w:lastRenderedPageBreak/>
        <w:t xml:space="preserve">4.  </w:t>
      </w:r>
      <w:r w:rsidR="00787C3E" w:rsidRPr="00E30B9D">
        <w:rPr>
          <w:rFonts w:ascii="Arial" w:hAnsi="Arial" w:cs="Arial"/>
          <w:sz w:val="24"/>
          <w:szCs w:val="24"/>
          <w:u w:val="single"/>
        </w:rPr>
        <w:t xml:space="preserve">Discussion and </w:t>
      </w:r>
      <w:r w:rsidR="008A4F24" w:rsidRPr="00E30B9D">
        <w:rPr>
          <w:rFonts w:ascii="Arial" w:hAnsi="Arial" w:cs="Arial"/>
          <w:sz w:val="24"/>
          <w:szCs w:val="24"/>
          <w:u w:val="single"/>
        </w:rPr>
        <w:t>c</w:t>
      </w:r>
      <w:r w:rsidR="00787C3E" w:rsidRPr="00E30B9D">
        <w:rPr>
          <w:rFonts w:ascii="Arial" w:hAnsi="Arial" w:cs="Arial"/>
          <w:sz w:val="24"/>
          <w:szCs w:val="24"/>
          <w:u w:val="single"/>
        </w:rPr>
        <w:t>onclusion</w:t>
      </w:r>
      <w:r w:rsidR="007E34A5" w:rsidRPr="00E30B9D">
        <w:rPr>
          <w:rFonts w:ascii="Arial" w:hAnsi="Arial" w:cs="Arial"/>
          <w:sz w:val="24"/>
          <w:szCs w:val="24"/>
          <w:u w:val="single"/>
        </w:rPr>
        <w:t>s</w:t>
      </w:r>
    </w:p>
    <w:p w14:paraId="30996A37" w14:textId="4D34CD74" w:rsidR="00726B72" w:rsidRPr="00692714" w:rsidRDefault="00726B72" w:rsidP="00E30B9D">
      <w:pPr>
        <w:pStyle w:val="ListParagraph"/>
        <w:numPr>
          <w:ilvl w:val="1"/>
          <w:numId w:val="27"/>
        </w:numPr>
        <w:jc w:val="both"/>
        <w:rPr>
          <w:rFonts w:ascii="Arial" w:hAnsi="Arial" w:cs="Arial"/>
          <w:sz w:val="24"/>
          <w:szCs w:val="24"/>
          <w:u w:val="single"/>
        </w:rPr>
      </w:pPr>
      <w:del w:id="141" w:author="Luis Barreiro" w:date="2022-11-16T21:18:00Z">
        <w:r w:rsidRPr="00692714" w:rsidDel="005C046E">
          <w:rPr>
            <w:rFonts w:ascii="Arial" w:hAnsi="Arial" w:cs="Arial"/>
            <w:sz w:val="24"/>
            <w:szCs w:val="24"/>
            <w:u w:val="single"/>
          </w:rPr>
          <w:delText>Gradient descent</w:delText>
        </w:r>
      </w:del>
      <w:ins w:id="142" w:author="Luis Barreiro" w:date="2022-11-16T21:18:00Z">
        <w:r w:rsidR="005C046E">
          <w:rPr>
            <w:rFonts w:ascii="Arial" w:hAnsi="Arial" w:cs="Arial"/>
            <w:sz w:val="24"/>
            <w:szCs w:val="24"/>
            <w:u w:val="single"/>
          </w:rPr>
          <w:t>GD</w:t>
        </w:r>
      </w:ins>
      <w:r w:rsidRPr="00692714">
        <w:rPr>
          <w:rFonts w:ascii="Arial" w:hAnsi="Arial" w:cs="Arial"/>
          <w:sz w:val="24"/>
          <w:szCs w:val="24"/>
          <w:u w:val="single"/>
        </w:rPr>
        <w:t xml:space="preserve"> techniques</w:t>
      </w:r>
    </w:p>
    <w:p w14:paraId="68D3180C" w14:textId="0977B367" w:rsidR="00726B72" w:rsidRDefault="00726B72" w:rsidP="00726B72">
      <w:pPr>
        <w:jc w:val="both"/>
        <w:rPr>
          <w:rFonts w:ascii="Arial" w:hAnsi="Arial" w:cs="Arial"/>
          <w:sz w:val="24"/>
          <w:szCs w:val="24"/>
        </w:rPr>
      </w:pPr>
      <w:r>
        <w:rPr>
          <w:rFonts w:ascii="Arial" w:hAnsi="Arial" w:cs="Arial"/>
          <w:sz w:val="24"/>
          <w:szCs w:val="24"/>
        </w:rPr>
        <w:t xml:space="preserve">By testing several </w:t>
      </w:r>
      <w:del w:id="143" w:author="Luis Barreiro" w:date="2022-11-16T21:18:00Z">
        <w:r w:rsidDel="005C046E">
          <w:rPr>
            <w:rFonts w:ascii="Arial" w:hAnsi="Arial" w:cs="Arial"/>
            <w:sz w:val="24"/>
            <w:szCs w:val="24"/>
          </w:rPr>
          <w:delText>gradient descent</w:delText>
        </w:r>
      </w:del>
      <w:ins w:id="144" w:author="Luis Barreiro" w:date="2022-11-16T21:18:00Z">
        <w:r w:rsidR="005C046E">
          <w:rPr>
            <w:rFonts w:ascii="Arial" w:hAnsi="Arial" w:cs="Arial"/>
            <w:sz w:val="24"/>
            <w:szCs w:val="24"/>
          </w:rPr>
          <w:t>GD</w:t>
        </w:r>
      </w:ins>
      <w:r>
        <w:rPr>
          <w:rFonts w:ascii="Arial" w:hAnsi="Arial" w:cs="Arial"/>
          <w:sz w:val="24"/>
          <w:szCs w:val="24"/>
        </w:rPr>
        <w:t xml:space="preserve"> techniques on a simple bi-variate polynomial function, we can </w:t>
      </w:r>
      <w:r w:rsidR="007E34A5">
        <w:rPr>
          <w:rFonts w:ascii="Arial" w:hAnsi="Arial" w:cs="Arial"/>
          <w:sz w:val="24"/>
          <w:szCs w:val="24"/>
        </w:rPr>
        <w:t>list the</w:t>
      </w:r>
      <w:r>
        <w:rPr>
          <w:rFonts w:ascii="Arial" w:hAnsi="Arial" w:cs="Arial"/>
          <w:sz w:val="24"/>
          <w:szCs w:val="24"/>
        </w:rPr>
        <w:t xml:space="preserve"> various improvements in convergence time </w:t>
      </w:r>
      <w:r w:rsidR="007E34A5">
        <w:rPr>
          <w:rFonts w:ascii="Arial" w:hAnsi="Arial" w:cs="Arial"/>
          <w:sz w:val="24"/>
          <w:szCs w:val="24"/>
        </w:rPr>
        <w:t>using</w:t>
      </w:r>
      <w:r>
        <w:rPr>
          <w:rFonts w:ascii="Arial" w:hAnsi="Arial" w:cs="Arial"/>
          <w:sz w:val="24"/>
          <w:szCs w:val="24"/>
        </w:rPr>
        <w:t xml:space="preserve"> the plain </w:t>
      </w:r>
      <w:del w:id="145" w:author="Luis Barreiro" w:date="2022-11-16T21:18:00Z">
        <w:r w:rsidDel="005C046E">
          <w:rPr>
            <w:rFonts w:ascii="Arial" w:hAnsi="Arial" w:cs="Arial"/>
            <w:sz w:val="24"/>
            <w:szCs w:val="24"/>
          </w:rPr>
          <w:delText>gradient descent</w:delText>
        </w:r>
      </w:del>
      <w:ins w:id="146" w:author="Luis Barreiro" w:date="2022-11-16T21:18:00Z">
        <w:r w:rsidR="005C046E">
          <w:rPr>
            <w:rFonts w:ascii="Arial" w:hAnsi="Arial" w:cs="Arial"/>
            <w:sz w:val="24"/>
            <w:szCs w:val="24"/>
          </w:rPr>
          <w:t>GD</w:t>
        </w:r>
      </w:ins>
      <w:r>
        <w:rPr>
          <w:rFonts w:ascii="Arial" w:hAnsi="Arial" w:cs="Arial"/>
          <w:sz w:val="24"/>
          <w:szCs w:val="24"/>
        </w:rPr>
        <w:t xml:space="preserve"> as </w:t>
      </w:r>
      <w:r w:rsidR="007E34A5">
        <w:rPr>
          <w:rFonts w:ascii="Arial" w:hAnsi="Arial" w:cs="Arial"/>
          <w:sz w:val="24"/>
          <w:szCs w:val="24"/>
        </w:rPr>
        <w:t>a reference by implementing</w:t>
      </w:r>
      <w:r>
        <w:rPr>
          <w:rFonts w:ascii="Arial" w:hAnsi="Arial" w:cs="Arial"/>
          <w:sz w:val="24"/>
          <w:szCs w:val="24"/>
        </w:rPr>
        <w:t>:</w:t>
      </w:r>
    </w:p>
    <w:p w14:paraId="169D12E1" w14:textId="0572D8FC" w:rsidR="00726B72" w:rsidRDefault="007E34A5" w:rsidP="007E34A5">
      <w:pPr>
        <w:pStyle w:val="ListParagraph"/>
        <w:numPr>
          <w:ilvl w:val="2"/>
          <w:numId w:val="11"/>
        </w:numPr>
        <w:jc w:val="both"/>
        <w:rPr>
          <w:rFonts w:ascii="Arial" w:hAnsi="Arial" w:cs="Arial"/>
          <w:sz w:val="24"/>
          <w:szCs w:val="24"/>
        </w:rPr>
      </w:pPr>
      <w:r>
        <w:rPr>
          <w:rFonts w:ascii="Arial" w:hAnsi="Arial" w:cs="Arial"/>
          <w:sz w:val="24"/>
          <w:szCs w:val="24"/>
        </w:rPr>
        <w:t>R</w:t>
      </w:r>
      <w:r w:rsidR="00726B72">
        <w:rPr>
          <w:rFonts w:ascii="Arial" w:hAnsi="Arial" w:cs="Arial"/>
          <w:sz w:val="24"/>
          <w:szCs w:val="24"/>
        </w:rPr>
        <w:t>andomness in the choice of the training set (SGD):  +60%</w:t>
      </w:r>
    </w:p>
    <w:p w14:paraId="21FAE672" w14:textId="1CDDB76C" w:rsidR="007E34A5" w:rsidRPr="007E34A5" w:rsidRDefault="007E34A5" w:rsidP="007E34A5">
      <w:pPr>
        <w:pStyle w:val="ListParagraph"/>
        <w:numPr>
          <w:ilvl w:val="2"/>
          <w:numId w:val="11"/>
        </w:numPr>
        <w:jc w:val="both"/>
        <w:rPr>
          <w:rFonts w:ascii="Arial" w:hAnsi="Arial" w:cs="Arial"/>
          <w:sz w:val="24"/>
          <w:szCs w:val="24"/>
        </w:rPr>
      </w:pPr>
      <w:r>
        <w:rPr>
          <w:rFonts w:ascii="Arial" w:hAnsi="Arial" w:cs="Arial"/>
          <w:sz w:val="24"/>
          <w:szCs w:val="24"/>
        </w:rPr>
        <w:t>Momentum: +30%</w:t>
      </w:r>
    </w:p>
    <w:p w14:paraId="5C68E39E" w14:textId="5F4DC213" w:rsidR="00D72275" w:rsidRPr="00D72275" w:rsidRDefault="00D72275" w:rsidP="007E34A5">
      <w:pPr>
        <w:pStyle w:val="ListParagraph"/>
        <w:numPr>
          <w:ilvl w:val="2"/>
          <w:numId w:val="11"/>
        </w:numPr>
        <w:jc w:val="both"/>
        <w:rPr>
          <w:rFonts w:ascii="Arial" w:hAnsi="Arial" w:cs="Arial"/>
          <w:sz w:val="24"/>
          <w:szCs w:val="24"/>
        </w:rPr>
      </w:pPr>
      <w:r>
        <w:rPr>
          <w:rFonts w:ascii="Arial" w:hAnsi="Arial" w:cs="Arial"/>
          <w:sz w:val="24"/>
          <w:szCs w:val="24"/>
        </w:rPr>
        <w:t>Tuning the learning rates with ADAgrad or RMSprop: +40%</w:t>
      </w:r>
    </w:p>
    <w:p w14:paraId="6063A9E2" w14:textId="7C2B5342" w:rsidR="00726B72" w:rsidRDefault="00726B72" w:rsidP="007E34A5">
      <w:pPr>
        <w:pStyle w:val="ListParagraph"/>
        <w:numPr>
          <w:ilvl w:val="2"/>
          <w:numId w:val="11"/>
        </w:numPr>
        <w:jc w:val="both"/>
        <w:rPr>
          <w:rFonts w:ascii="Arial" w:hAnsi="Arial" w:cs="Arial"/>
          <w:sz w:val="24"/>
          <w:szCs w:val="24"/>
        </w:rPr>
      </w:pPr>
      <w:r>
        <w:rPr>
          <w:rFonts w:ascii="Arial" w:hAnsi="Arial" w:cs="Arial"/>
          <w:sz w:val="24"/>
          <w:szCs w:val="24"/>
        </w:rPr>
        <w:t xml:space="preserve">Tuning the learning rates with ADAM: </w:t>
      </w:r>
      <w:r w:rsidR="00D72275">
        <w:rPr>
          <w:rFonts w:ascii="Arial" w:hAnsi="Arial" w:cs="Arial"/>
          <w:sz w:val="24"/>
          <w:szCs w:val="24"/>
        </w:rPr>
        <w:t>+30%</w:t>
      </w:r>
    </w:p>
    <w:p w14:paraId="12C27850" w14:textId="65BA4C2C" w:rsidR="00726B72" w:rsidRPr="00D72275" w:rsidRDefault="001F696F" w:rsidP="00D72275">
      <w:pPr>
        <w:jc w:val="both"/>
        <w:rPr>
          <w:rFonts w:ascii="Arial" w:hAnsi="Arial" w:cs="Arial"/>
          <w:sz w:val="24"/>
          <w:szCs w:val="24"/>
        </w:rPr>
      </w:pPr>
      <w:r>
        <w:rPr>
          <w:rFonts w:ascii="Arial" w:hAnsi="Arial" w:cs="Arial"/>
          <w:sz w:val="24"/>
          <w:szCs w:val="24"/>
        </w:rPr>
        <w:t>However, we do not expect this ranking to apply t</w:t>
      </w:r>
      <w:r w:rsidR="007E34A5">
        <w:rPr>
          <w:rFonts w:ascii="Arial" w:hAnsi="Arial" w:cs="Arial"/>
          <w:sz w:val="24"/>
          <w:szCs w:val="24"/>
        </w:rPr>
        <w:t>o the</w:t>
      </w:r>
      <w:r>
        <w:rPr>
          <w:rFonts w:ascii="Arial" w:hAnsi="Arial" w:cs="Arial"/>
          <w:sz w:val="24"/>
          <w:szCs w:val="24"/>
        </w:rPr>
        <w:t xml:space="preserve"> optimization of more complex, multi-dimensional cost function</w:t>
      </w:r>
      <w:r w:rsidR="007E34A5">
        <w:rPr>
          <w:rFonts w:ascii="Arial" w:hAnsi="Arial" w:cs="Arial"/>
          <w:sz w:val="24"/>
          <w:szCs w:val="24"/>
        </w:rPr>
        <w:t>s.</w:t>
      </w:r>
      <w:r>
        <w:rPr>
          <w:rFonts w:ascii="Arial" w:hAnsi="Arial" w:cs="Arial"/>
          <w:sz w:val="24"/>
          <w:szCs w:val="24"/>
        </w:rPr>
        <w:t xml:space="preserve"> </w:t>
      </w:r>
      <w:r w:rsidR="007E34A5">
        <w:rPr>
          <w:rFonts w:ascii="Arial" w:hAnsi="Arial" w:cs="Arial"/>
          <w:sz w:val="24"/>
          <w:szCs w:val="24"/>
        </w:rPr>
        <w:t xml:space="preserve">We also anticipate that </w:t>
      </w:r>
      <w:r>
        <w:rPr>
          <w:rFonts w:ascii="Arial" w:hAnsi="Arial" w:cs="Arial"/>
          <w:sz w:val="24"/>
          <w:szCs w:val="24"/>
        </w:rPr>
        <w:t>the various tuning methods for the learning rates would also perform differently depending on the size of the dataset.</w:t>
      </w:r>
    </w:p>
    <w:p w14:paraId="2894CBDB" w14:textId="62684785" w:rsidR="006576BC" w:rsidRPr="00692714" w:rsidRDefault="00692714" w:rsidP="00E30B9D">
      <w:pPr>
        <w:pStyle w:val="ListParagraph"/>
        <w:numPr>
          <w:ilvl w:val="1"/>
          <w:numId w:val="27"/>
        </w:numPr>
        <w:jc w:val="both"/>
        <w:rPr>
          <w:rFonts w:ascii="Arial" w:hAnsi="Arial" w:cs="Arial"/>
          <w:sz w:val="24"/>
          <w:szCs w:val="24"/>
          <w:u w:val="single"/>
        </w:rPr>
      </w:pPr>
      <w:r>
        <w:rPr>
          <w:rFonts w:ascii="Arial" w:hAnsi="Arial" w:cs="Arial"/>
          <w:sz w:val="24"/>
          <w:szCs w:val="24"/>
          <w:u w:val="single"/>
        </w:rPr>
        <w:t xml:space="preserve"> </w:t>
      </w:r>
      <w:r w:rsidR="006A5433" w:rsidRPr="00692714">
        <w:rPr>
          <w:rFonts w:ascii="Arial" w:hAnsi="Arial" w:cs="Arial"/>
          <w:sz w:val="24"/>
          <w:szCs w:val="24"/>
          <w:u w:val="single"/>
        </w:rPr>
        <w:t xml:space="preserve">Comparison of FFNN and </w:t>
      </w:r>
      <w:r w:rsidR="001F696F" w:rsidRPr="00692714">
        <w:rPr>
          <w:rFonts w:ascii="Arial" w:hAnsi="Arial" w:cs="Arial"/>
          <w:sz w:val="24"/>
          <w:szCs w:val="24"/>
          <w:u w:val="single"/>
        </w:rPr>
        <w:t>linear regression</w:t>
      </w:r>
      <w:r w:rsidR="007C729F" w:rsidRPr="00692714">
        <w:rPr>
          <w:rFonts w:ascii="Arial" w:hAnsi="Arial" w:cs="Arial"/>
          <w:sz w:val="24"/>
          <w:szCs w:val="24"/>
          <w:u w:val="single"/>
        </w:rPr>
        <w:t xml:space="preserve"> performance</w:t>
      </w:r>
      <w:r w:rsidR="006A5433" w:rsidRPr="00692714">
        <w:rPr>
          <w:rFonts w:ascii="Arial" w:hAnsi="Arial" w:cs="Arial"/>
          <w:sz w:val="24"/>
          <w:szCs w:val="24"/>
          <w:u w:val="single"/>
        </w:rPr>
        <w:t xml:space="preserve"> for </w:t>
      </w:r>
      <w:r w:rsidR="001E28F0" w:rsidRPr="00692714">
        <w:rPr>
          <w:rFonts w:ascii="Arial" w:hAnsi="Arial" w:cs="Arial"/>
          <w:sz w:val="24"/>
          <w:szCs w:val="24"/>
          <w:u w:val="single"/>
        </w:rPr>
        <w:t xml:space="preserve">the </w:t>
      </w:r>
      <w:r w:rsidR="006A5433" w:rsidRPr="00692714">
        <w:rPr>
          <w:rFonts w:ascii="Arial" w:hAnsi="Arial" w:cs="Arial"/>
          <w:sz w:val="24"/>
          <w:szCs w:val="24"/>
          <w:u w:val="single"/>
        </w:rPr>
        <w:t>Franke Function</w:t>
      </w:r>
      <w:r w:rsidR="0021771A" w:rsidRPr="00692714">
        <w:rPr>
          <w:rFonts w:ascii="Arial" w:hAnsi="Arial" w:cs="Arial"/>
          <w:sz w:val="24"/>
          <w:szCs w:val="24"/>
          <w:u w:val="single"/>
        </w:rPr>
        <w:t xml:space="preserve"> data</w:t>
      </w:r>
      <w:r w:rsidR="006A5433" w:rsidRPr="00692714">
        <w:rPr>
          <w:rFonts w:ascii="Arial" w:hAnsi="Arial" w:cs="Arial"/>
          <w:sz w:val="24"/>
          <w:szCs w:val="24"/>
          <w:u w:val="single"/>
        </w:rPr>
        <w:t xml:space="preserve"> </w:t>
      </w:r>
      <w:r w:rsidR="0021771A" w:rsidRPr="00692714">
        <w:rPr>
          <w:rFonts w:ascii="Arial" w:hAnsi="Arial" w:cs="Arial"/>
          <w:sz w:val="24"/>
          <w:szCs w:val="24"/>
          <w:u w:val="single"/>
        </w:rPr>
        <w:t>regression task</w:t>
      </w:r>
    </w:p>
    <w:p w14:paraId="510899A8" w14:textId="71449C96" w:rsidR="00D678F6" w:rsidRDefault="001F696F" w:rsidP="0039404F">
      <w:pPr>
        <w:jc w:val="both"/>
        <w:rPr>
          <w:rFonts w:ascii="Arial" w:hAnsi="Arial" w:cs="Arial"/>
          <w:sz w:val="24"/>
          <w:szCs w:val="24"/>
        </w:rPr>
      </w:pPr>
      <w:r>
        <w:rPr>
          <w:rFonts w:ascii="Arial" w:hAnsi="Arial" w:cs="Arial"/>
          <w:sz w:val="24"/>
          <w:szCs w:val="24"/>
        </w:rPr>
        <w:t xml:space="preserve">Overall, the </w:t>
      </w:r>
      <w:r w:rsidR="0039404F">
        <w:rPr>
          <w:rFonts w:ascii="Arial" w:hAnsi="Arial" w:cs="Arial"/>
          <w:sz w:val="24"/>
          <w:szCs w:val="24"/>
        </w:rPr>
        <w:t>FFNN</w:t>
      </w:r>
      <w:r>
        <w:rPr>
          <w:rFonts w:ascii="Arial" w:hAnsi="Arial" w:cs="Arial"/>
          <w:sz w:val="24"/>
          <w:szCs w:val="24"/>
        </w:rPr>
        <w:t xml:space="preserve"> performs marginally better than</w:t>
      </w:r>
      <w:r w:rsidR="0039404F">
        <w:rPr>
          <w:rFonts w:ascii="Arial" w:hAnsi="Arial" w:cs="Arial"/>
          <w:sz w:val="24"/>
          <w:szCs w:val="24"/>
        </w:rPr>
        <w:t xml:space="preserve"> the</w:t>
      </w:r>
      <w:r>
        <w:rPr>
          <w:rFonts w:ascii="Arial" w:hAnsi="Arial" w:cs="Arial"/>
          <w:sz w:val="24"/>
          <w:szCs w:val="24"/>
        </w:rPr>
        <w:t xml:space="preserve"> </w:t>
      </w:r>
      <w:r w:rsidR="0039404F">
        <w:rPr>
          <w:rFonts w:ascii="Arial" w:hAnsi="Arial" w:cs="Arial"/>
          <w:sz w:val="24"/>
          <w:szCs w:val="24"/>
        </w:rPr>
        <w:t>OLS and Ridge regression</w:t>
      </w:r>
      <w:r>
        <w:rPr>
          <w:rFonts w:ascii="Arial" w:hAnsi="Arial" w:cs="Arial"/>
          <w:sz w:val="24"/>
          <w:szCs w:val="24"/>
        </w:rPr>
        <w:t xml:space="preserve"> technique as the </w:t>
      </w:r>
      <w:r w:rsidR="0039404F">
        <w:rPr>
          <w:rFonts w:ascii="Arial" w:hAnsi="Arial" w:cs="Arial"/>
          <w:sz w:val="24"/>
          <w:szCs w:val="24"/>
        </w:rPr>
        <w:t xml:space="preserve">best </w:t>
      </w:r>
      <w:r>
        <w:rPr>
          <w:rFonts w:ascii="Arial" w:hAnsi="Arial" w:cs="Arial"/>
          <w:sz w:val="24"/>
          <w:szCs w:val="24"/>
        </w:rPr>
        <w:t xml:space="preserve">predictive power </w:t>
      </w:r>
      <w:r w:rsidR="0039404F">
        <w:rPr>
          <w:rFonts w:ascii="Arial" w:hAnsi="Arial" w:cs="Arial"/>
          <w:sz w:val="24"/>
          <w:szCs w:val="24"/>
        </w:rPr>
        <w:t>is obtained for</w:t>
      </w:r>
      <w:r w:rsidR="0039404F" w:rsidRPr="0039404F">
        <w:rPr>
          <w:rFonts w:ascii="Arial" w:hAnsi="Arial" w:cs="Arial"/>
          <w:sz w:val="24"/>
          <w:szCs w:val="24"/>
        </w:rPr>
        <w:t xml:space="preserve"> </w:t>
      </w:r>
      <w:r w:rsidR="0039404F">
        <w:rPr>
          <w:rFonts w:ascii="Arial" w:hAnsi="Arial" w:cs="Arial"/>
          <w:sz w:val="24"/>
          <w:szCs w:val="24"/>
        </w:rPr>
        <w:t>one hidden layer with 4 nodes FFNN with a MSE test of 0.013 (scikit) and 0.018 (own implementation). For the OLS, we found that a 4</w:t>
      </w:r>
      <w:r w:rsidR="0039404F" w:rsidRPr="0039404F">
        <w:rPr>
          <w:rFonts w:ascii="Arial" w:hAnsi="Arial" w:cs="Arial"/>
          <w:sz w:val="24"/>
          <w:szCs w:val="24"/>
          <w:vertAlign w:val="superscript"/>
        </w:rPr>
        <w:t>th</w:t>
      </w:r>
      <w:r w:rsidR="0039404F">
        <w:rPr>
          <w:rFonts w:ascii="Arial" w:hAnsi="Arial" w:cs="Arial"/>
          <w:sz w:val="24"/>
          <w:szCs w:val="24"/>
        </w:rPr>
        <w:t xml:space="preserve"> order degree </w:t>
      </w:r>
      <w:r w:rsidR="003750A2">
        <w:rPr>
          <w:rFonts w:ascii="Arial" w:hAnsi="Arial" w:cs="Arial"/>
          <w:sz w:val="24"/>
          <w:szCs w:val="24"/>
        </w:rPr>
        <w:t xml:space="preserve">polynomial yields a </w:t>
      </w:r>
      <w:r w:rsidR="0039404F">
        <w:rPr>
          <w:rFonts w:ascii="Arial" w:hAnsi="Arial" w:cs="Arial"/>
          <w:sz w:val="24"/>
          <w:szCs w:val="24"/>
        </w:rPr>
        <w:t>MSE test = 0.016</w:t>
      </w:r>
      <w:r w:rsidR="003750A2">
        <w:rPr>
          <w:rFonts w:ascii="Arial" w:hAnsi="Arial" w:cs="Arial"/>
          <w:sz w:val="24"/>
          <w:szCs w:val="24"/>
        </w:rPr>
        <w:t xml:space="preserve"> (Fig. 3 in project 1</w:t>
      </w:r>
      <w:ins w:id="147" w:author="Luis Barreiro" w:date="2022-11-16T22:09:00Z">
        <w:r w:rsidR="00664A5D">
          <w:rPr>
            <w:rFonts w:ascii="Arial" w:hAnsi="Arial" w:cs="Arial"/>
            <w:sz w:val="24"/>
            <w:szCs w:val="24"/>
          </w:rPr>
          <w:t>)</w:t>
        </w:r>
      </w:ins>
      <w:r w:rsidR="003750A2">
        <w:rPr>
          <w:rFonts w:ascii="Arial" w:hAnsi="Arial" w:cs="Arial"/>
          <w:sz w:val="24"/>
          <w:szCs w:val="24"/>
        </w:rPr>
        <w:t>.</w:t>
      </w:r>
    </w:p>
    <w:p w14:paraId="5055DEFB" w14:textId="3D8BB764" w:rsidR="008314D4" w:rsidRDefault="00D678F6" w:rsidP="0039404F">
      <w:pPr>
        <w:jc w:val="both"/>
        <w:rPr>
          <w:rFonts w:ascii="Arial" w:hAnsi="Arial" w:cs="Arial"/>
          <w:sz w:val="24"/>
          <w:szCs w:val="24"/>
        </w:rPr>
      </w:pPr>
      <w:r>
        <w:rPr>
          <w:rFonts w:ascii="Arial" w:hAnsi="Arial" w:cs="Arial"/>
          <w:sz w:val="24"/>
          <w:szCs w:val="24"/>
        </w:rPr>
        <w:t xml:space="preserve">FFNN seems to be more robust with respect to overfitting than </w:t>
      </w:r>
      <w:r w:rsidR="00746488">
        <w:rPr>
          <w:rFonts w:ascii="Arial" w:hAnsi="Arial" w:cs="Arial"/>
          <w:sz w:val="24"/>
          <w:szCs w:val="24"/>
        </w:rPr>
        <w:t xml:space="preserve">linear </w:t>
      </w:r>
      <w:r>
        <w:rPr>
          <w:rFonts w:ascii="Arial" w:hAnsi="Arial" w:cs="Arial"/>
          <w:sz w:val="24"/>
          <w:szCs w:val="24"/>
        </w:rPr>
        <w:t>regression</w:t>
      </w:r>
      <w:r w:rsidR="00746488">
        <w:rPr>
          <w:rFonts w:ascii="Arial" w:hAnsi="Arial" w:cs="Arial"/>
          <w:sz w:val="24"/>
          <w:szCs w:val="24"/>
        </w:rPr>
        <w:t xml:space="preserve"> </w:t>
      </w:r>
      <w:r>
        <w:rPr>
          <w:rFonts w:ascii="Arial" w:hAnsi="Arial" w:cs="Arial"/>
          <w:sz w:val="24"/>
          <w:szCs w:val="24"/>
        </w:rPr>
        <w:t xml:space="preserve">as we observe the depth and width of the network only start to impact the prediction error for an exaggerated number of nodes (100 nodes in Fig. 12). Our opinion is that the </w:t>
      </w:r>
      <w:r w:rsidR="00746488">
        <w:rPr>
          <w:rFonts w:ascii="Arial" w:hAnsi="Arial" w:cs="Arial"/>
          <w:sz w:val="24"/>
          <w:szCs w:val="24"/>
        </w:rPr>
        <w:t xml:space="preserve">numerical </w:t>
      </w:r>
      <w:r>
        <w:rPr>
          <w:rFonts w:ascii="Arial" w:hAnsi="Arial" w:cs="Arial"/>
          <w:sz w:val="24"/>
          <w:szCs w:val="24"/>
        </w:rPr>
        <w:t>stability of the training seems to be a more salient issue than overfitting</w:t>
      </w:r>
      <w:r w:rsidR="00746488">
        <w:rPr>
          <w:rFonts w:ascii="Arial" w:hAnsi="Arial" w:cs="Arial"/>
          <w:sz w:val="24"/>
          <w:szCs w:val="24"/>
        </w:rPr>
        <w:t xml:space="preserve"> </w:t>
      </w:r>
      <w:r w:rsidR="000E7806">
        <w:rPr>
          <w:rFonts w:ascii="Arial" w:hAnsi="Arial" w:cs="Arial"/>
          <w:sz w:val="24"/>
          <w:szCs w:val="24"/>
        </w:rPr>
        <w:t>for FFNN</w:t>
      </w:r>
      <w:r w:rsidR="00746488">
        <w:rPr>
          <w:rFonts w:ascii="Arial" w:hAnsi="Arial" w:cs="Arial"/>
          <w:sz w:val="24"/>
          <w:szCs w:val="24"/>
        </w:rPr>
        <w:t xml:space="preserve"> as opposed to OLS</w:t>
      </w:r>
      <w:r>
        <w:rPr>
          <w:rFonts w:ascii="Arial" w:hAnsi="Arial" w:cs="Arial"/>
          <w:sz w:val="24"/>
          <w:szCs w:val="24"/>
        </w:rPr>
        <w:t>. This is especially noticeable when the learning rates goes beyond η=0.01</w:t>
      </w:r>
      <w:r w:rsidR="000E7806">
        <w:rPr>
          <w:rFonts w:ascii="Arial" w:hAnsi="Arial" w:cs="Arial"/>
          <w:sz w:val="24"/>
          <w:szCs w:val="24"/>
        </w:rPr>
        <w:t xml:space="preserve"> (Figs 8 to 13)</w:t>
      </w:r>
      <w:r>
        <w:rPr>
          <w:rFonts w:ascii="Arial" w:hAnsi="Arial" w:cs="Arial"/>
          <w:sz w:val="24"/>
          <w:szCs w:val="24"/>
        </w:rPr>
        <w:t xml:space="preserve">. In our regression case, the </w:t>
      </w:r>
      <w:r w:rsidR="000E7806">
        <w:rPr>
          <w:rFonts w:ascii="Arial" w:hAnsi="Arial" w:cs="Arial"/>
          <w:sz w:val="24"/>
          <w:szCs w:val="24"/>
        </w:rPr>
        <w:t>instability</w:t>
      </w:r>
      <w:r>
        <w:rPr>
          <w:rFonts w:ascii="Arial" w:hAnsi="Arial" w:cs="Arial"/>
          <w:sz w:val="24"/>
          <w:szCs w:val="24"/>
        </w:rPr>
        <w:t xml:space="preserve"> of the FFNN training is</w:t>
      </w:r>
      <w:r w:rsidR="001C0643">
        <w:rPr>
          <w:rFonts w:ascii="Arial" w:hAnsi="Arial" w:cs="Arial"/>
          <w:sz w:val="24"/>
          <w:szCs w:val="24"/>
        </w:rPr>
        <w:t xml:space="preserve"> often</w:t>
      </w:r>
      <w:r>
        <w:rPr>
          <w:rFonts w:ascii="Arial" w:hAnsi="Arial" w:cs="Arial"/>
          <w:sz w:val="24"/>
          <w:szCs w:val="24"/>
        </w:rPr>
        <w:t xml:space="preserve"> caused by exploding </w:t>
      </w:r>
      <w:r w:rsidR="001C0643">
        <w:rPr>
          <w:rFonts w:ascii="Arial" w:hAnsi="Arial" w:cs="Arial"/>
          <w:sz w:val="24"/>
          <w:szCs w:val="24"/>
        </w:rPr>
        <w:t>gradients values, a common issue for deep learning method like FFNN.</w:t>
      </w:r>
    </w:p>
    <w:p w14:paraId="119B7086" w14:textId="5CE0526F" w:rsidR="00D678F6" w:rsidRPr="0039404F" w:rsidRDefault="008314D4" w:rsidP="0039404F">
      <w:pPr>
        <w:jc w:val="both"/>
        <w:rPr>
          <w:rFonts w:ascii="Arial" w:hAnsi="Arial" w:cs="Arial"/>
          <w:sz w:val="24"/>
          <w:szCs w:val="24"/>
        </w:rPr>
      </w:pPr>
      <w:r>
        <w:rPr>
          <w:rFonts w:ascii="Arial" w:hAnsi="Arial" w:cs="Arial"/>
          <w:sz w:val="24"/>
          <w:szCs w:val="24"/>
        </w:rPr>
        <w:t>The ReLU and leaky ReLU activation functions are preferred.</w:t>
      </w:r>
      <w:r w:rsidR="001C0643">
        <w:rPr>
          <w:rFonts w:ascii="Arial" w:hAnsi="Arial" w:cs="Arial"/>
          <w:sz w:val="24"/>
          <w:szCs w:val="24"/>
        </w:rPr>
        <w:t xml:space="preserve"> </w:t>
      </w:r>
    </w:p>
    <w:p w14:paraId="2A59F69E" w14:textId="221E01BB" w:rsidR="008A26E0" w:rsidRPr="00692714" w:rsidRDefault="00692714" w:rsidP="00E30B9D">
      <w:pPr>
        <w:pStyle w:val="ListParagraph"/>
        <w:numPr>
          <w:ilvl w:val="1"/>
          <w:numId w:val="27"/>
        </w:numPr>
        <w:jc w:val="both"/>
        <w:rPr>
          <w:rFonts w:ascii="Arial" w:hAnsi="Arial" w:cs="Arial"/>
          <w:sz w:val="24"/>
          <w:szCs w:val="24"/>
          <w:u w:val="single"/>
        </w:rPr>
      </w:pPr>
      <w:r>
        <w:rPr>
          <w:rFonts w:ascii="Arial" w:hAnsi="Arial" w:cs="Arial"/>
          <w:sz w:val="24"/>
          <w:szCs w:val="24"/>
          <w:u w:val="single"/>
        </w:rPr>
        <w:t xml:space="preserve"> </w:t>
      </w:r>
      <w:r w:rsidR="00397917" w:rsidRPr="00692714">
        <w:rPr>
          <w:rFonts w:ascii="Arial" w:hAnsi="Arial" w:cs="Arial"/>
          <w:sz w:val="24"/>
          <w:szCs w:val="24"/>
          <w:u w:val="single"/>
        </w:rPr>
        <w:t xml:space="preserve">Comparison of FFNN and </w:t>
      </w:r>
      <w:r w:rsidR="0021771A" w:rsidRPr="00692714">
        <w:rPr>
          <w:rFonts w:ascii="Arial" w:hAnsi="Arial" w:cs="Arial"/>
          <w:sz w:val="24"/>
          <w:szCs w:val="24"/>
          <w:u w:val="single"/>
        </w:rPr>
        <w:t>Logistic regression</w:t>
      </w:r>
      <w:r w:rsidR="00397917" w:rsidRPr="00692714">
        <w:rPr>
          <w:rFonts w:ascii="Arial" w:hAnsi="Arial" w:cs="Arial"/>
          <w:sz w:val="24"/>
          <w:szCs w:val="24"/>
          <w:u w:val="single"/>
        </w:rPr>
        <w:t xml:space="preserve"> </w:t>
      </w:r>
      <w:r w:rsidR="007C729F" w:rsidRPr="00692714">
        <w:rPr>
          <w:rFonts w:ascii="Arial" w:hAnsi="Arial" w:cs="Arial"/>
          <w:sz w:val="24"/>
          <w:szCs w:val="24"/>
          <w:u w:val="single"/>
        </w:rPr>
        <w:t xml:space="preserve">performance </w:t>
      </w:r>
      <w:r w:rsidR="00397917" w:rsidRPr="00692714">
        <w:rPr>
          <w:rFonts w:ascii="Arial" w:hAnsi="Arial" w:cs="Arial"/>
          <w:sz w:val="24"/>
          <w:szCs w:val="24"/>
          <w:u w:val="single"/>
        </w:rPr>
        <w:t xml:space="preserve">for </w:t>
      </w:r>
      <w:r w:rsidR="000604A6" w:rsidRPr="00692714">
        <w:rPr>
          <w:rFonts w:ascii="Arial" w:hAnsi="Arial" w:cs="Arial"/>
          <w:sz w:val="24"/>
          <w:szCs w:val="24"/>
          <w:u w:val="single"/>
        </w:rPr>
        <w:t>Wisconsin Breast cancer</w:t>
      </w:r>
      <w:r w:rsidR="00397917" w:rsidRPr="00692714">
        <w:rPr>
          <w:rFonts w:ascii="Arial" w:hAnsi="Arial" w:cs="Arial"/>
          <w:sz w:val="24"/>
          <w:szCs w:val="24"/>
          <w:u w:val="single"/>
        </w:rPr>
        <w:t xml:space="preserve"> </w:t>
      </w:r>
      <w:r w:rsidR="0021771A" w:rsidRPr="00692714">
        <w:rPr>
          <w:rFonts w:ascii="Arial" w:hAnsi="Arial" w:cs="Arial"/>
          <w:sz w:val="24"/>
          <w:szCs w:val="24"/>
          <w:u w:val="single"/>
        </w:rPr>
        <w:t>classification task</w:t>
      </w:r>
    </w:p>
    <w:p w14:paraId="19B55E2D" w14:textId="34074C73" w:rsidR="00AD3090" w:rsidRDefault="00AD3090" w:rsidP="00AD3090">
      <w:pPr>
        <w:jc w:val="both"/>
        <w:rPr>
          <w:rFonts w:ascii="Arial" w:hAnsi="Arial" w:cs="Arial"/>
          <w:sz w:val="24"/>
          <w:szCs w:val="24"/>
        </w:rPr>
      </w:pPr>
      <w:r>
        <w:rPr>
          <w:rFonts w:ascii="Arial" w:hAnsi="Arial" w:cs="Arial"/>
          <w:sz w:val="24"/>
          <w:szCs w:val="24"/>
        </w:rPr>
        <w:t xml:space="preserve">For the classification task presented in this report, we find that the FFNN performs better than the logistic regression model both in terms of training and prediction accuracies: 100% for training and 93% tests scores for FFNN and 96% for training, 91% for tests accuracy for logistic regression. </w:t>
      </w:r>
    </w:p>
    <w:p w14:paraId="5301019E" w14:textId="4F73FB88" w:rsidR="00AD3090" w:rsidRDefault="00AD3090" w:rsidP="00AD3090">
      <w:pPr>
        <w:jc w:val="both"/>
        <w:rPr>
          <w:rFonts w:ascii="Arial" w:hAnsi="Arial" w:cs="Arial"/>
          <w:sz w:val="24"/>
          <w:szCs w:val="24"/>
        </w:rPr>
      </w:pPr>
      <w:r>
        <w:rPr>
          <w:rFonts w:ascii="Arial" w:hAnsi="Arial" w:cs="Arial"/>
          <w:sz w:val="24"/>
          <w:szCs w:val="24"/>
        </w:rPr>
        <w:t>We note that the scikit-learn implementation of FFNN and Logistic regression performs only marginally better than our own implementation for the classification problem!</w:t>
      </w:r>
    </w:p>
    <w:p w14:paraId="2F85620B" w14:textId="24C74D95" w:rsidR="00AD3090" w:rsidRDefault="00AD3090" w:rsidP="00AD3090">
      <w:pPr>
        <w:jc w:val="both"/>
        <w:rPr>
          <w:rFonts w:ascii="Arial" w:hAnsi="Arial" w:cs="Arial"/>
          <w:sz w:val="24"/>
          <w:szCs w:val="24"/>
        </w:rPr>
      </w:pPr>
      <w:r>
        <w:rPr>
          <w:rFonts w:ascii="Arial" w:hAnsi="Arial" w:cs="Arial"/>
          <w:sz w:val="24"/>
          <w:szCs w:val="24"/>
        </w:rPr>
        <w:lastRenderedPageBreak/>
        <w:t xml:space="preserve">Like for the regression task, we observe that </w:t>
      </w:r>
      <w:r w:rsidR="003B1F06">
        <w:rPr>
          <w:rFonts w:ascii="Arial" w:hAnsi="Arial" w:cs="Arial"/>
          <w:sz w:val="24"/>
          <w:szCs w:val="24"/>
        </w:rPr>
        <w:t xml:space="preserve">FFNN are robust with respect to overfitting but are subject to more numerical instability as the architecture of the network becomes wider and deeper. On Fig. 18, we clearly see that a deeper learner (10 hidden layers) fails. </w:t>
      </w:r>
    </w:p>
    <w:p w14:paraId="16007374" w14:textId="0A0D8BE7" w:rsidR="008A26E0" w:rsidRPr="00AD3090" w:rsidRDefault="000E7806" w:rsidP="00AD3090">
      <w:pPr>
        <w:jc w:val="both"/>
        <w:rPr>
          <w:rFonts w:ascii="Arial" w:hAnsi="Arial" w:cs="Arial"/>
          <w:sz w:val="24"/>
          <w:szCs w:val="24"/>
        </w:rPr>
      </w:pPr>
      <w:r>
        <w:rPr>
          <w:rFonts w:ascii="Arial" w:hAnsi="Arial" w:cs="Arial"/>
          <w:sz w:val="24"/>
          <w:szCs w:val="24"/>
        </w:rPr>
        <w:t>Regarding the</w:t>
      </w:r>
      <w:r w:rsidR="008314D4">
        <w:rPr>
          <w:rFonts w:ascii="Arial" w:hAnsi="Arial" w:cs="Arial"/>
          <w:sz w:val="24"/>
          <w:szCs w:val="24"/>
        </w:rPr>
        <w:t xml:space="preserve"> activation function, </w:t>
      </w:r>
      <w:r>
        <w:rPr>
          <w:rFonts w:ascii="Arial" w:hAnsi="Arial" w:cs="Arial"/>
          <w:sz w:val="24"/>
          <w:szCs w:val="24"/>
        </w:rPr>
        <w:t>t</w:t>
      </w:r>
      <w:r w:rsidR="008314D4">
        <w:rPr>
          <w:rFonts w:ascii="Arial" w:hAnsi="Arial" w:cs="Arial"/>
          <w:sz w:val="24"/>
          <w:szCs w:val="24"/>
        </w:rPr>
        <w:t>he experiments</w:t>
      </w:r>
      <w:r>
        <w:rPr>
          <w:rFonts w:ascii="Arial" w:hAnsi="Arial" w:cs="Arial"/>
          <w:sz w:val="24"/>
          <w:szCs w:val="24"/>
        </w:rPr>
        <w:t xml:space="preserve"> in Fig. 19</w:t>
      </w:r>
      <w:r w:rsidR="008314D4">
        <w:rPr>
          <w:rFonts w:ascii="Arial" w:hAnsi="Arial" w:cs="Arial"/>
          <w:sz w:val="24"/>
          <w:szCs w:val="24"/>
        </w:rPr>
        <w:t xml:space="preserve"> shows that ReLU and leaky ReLU are </w:t>
      </w:r>
      <w:r w:rsidR="00826181">
        <w:rPr>
          <w:rFonts w:ascii="Arial" w:hAnsi="Arial" w:cs="Arial"/>
          <w:sz w:val="24"/>
          <w:szCs w:val="24"/>
        </w:rPr>
        <w:t>best suited</w:t>
      </w:r>
      <w:r w:rsidR="008314D4">
        <w:rPr>
          <w:rFonts w:ascii="Arial" w:hAnsi="Arial" w:cs="Arial"/>
          <w:sz w:val="24"/>
          <w:szCs w:val="24"/>
        </w:rPr>
        <w:t xml:space="preserve"> </w:t>
      </w:r>
      <w:r>
        <w:rPr>
          <w:rFonts w:ascii="Arial" w:hAnsi="Arial" w:cs="Arial"/>
          <w:sz w:val="24"/>
          <w:szCs w:val="24"/>
        </w:rPr>
        <w:t>as</w:t>
      </w:r>
      <w:r w:rsidR="008314D4">
        <w:rPr>
          <w:rFonts w:ascii="Arial" w:hAnsi="Arial" w:cs="Arial"/>
          <w:sz w:val="24"/>
          <w:szCs w:val="24"/>
        </w:rPr>
        <w:t xml:space="preserve"> hidden layer activation functions and that tanh should be favored over sigmoid for the output </w:t>
      </w:r>
      <w:r>
        <w:rPr>
          <w:rFonts w:ascii="Arial" w:hAnsi="Arial" w:cs="Arial"/>
          <w:sz w:val="24"/>
          <w:szCs w:val="24"/>
        </w:rPr>
        <w:t>layer</w:t>
      </w:r>
      <w:r w:rsidR="008314D4">
        <w:rPr>
          <w:rFonts w:ascii="Arial" w:hAnsi="Arial" w:cs="Arial"/>
          <w:sz w:val="24"/>
          <w:szCs w:val="24"/>
        </w:rPr>
        <w:t>.</w:t>
      </w:r>
    </w:p>
    <w:p w14:paraId="357A0C0F" w14:textId="06ADE67A" w:rsidR="00EF7207" w:rsidRPr="00E30B9D" w:rsidRDefault="009C7E38" w:rsidP="00E30B9D">
      <w:pPr>
        <w:pStyle w:val="ListParagraph"/>
        <w:numPr>
          <w:ilvl w:val="1"/>
          <w:numId w:val="27"/>
        </w:numPr>
        <w:jc w:val="both"/>
        <w:rPr>
          <w:rFonts w:ascii="Arial" w:hAnsi="Arial" w:cs="Arial"/>
          <w:sz w:val="24"/>
          <w:szCs w:val="24"/>
          <w:u w:val="single"/>
        </w:rPr>
      </w:pPr>
      <w:r w:rsidRPr="00E30B9D">
        <w:rPr>
          <w:rFonts w:ascii="Arial" w:hAnsi="Arial" w:cs="Arial"/>
          <w:sz w:val="24"/>
          <w:szCs w:val="24"/>
          <w:u w:val="single"/>
        </w:rPr>
        <w:t xml:space="preserve">Tackling </w:t>
      </w:r>
      <w:r w:rsidR="006A5433" w:rsidRPr="00E30B9D">
        <w:rPr>
          <w:rFonts w:ascii="Arial" w:hAnsi="Arial" w:cs="Arial"/>
          <w:sz w:val="24"/>
          <w:szCs w:val="24"/>
          <w:u w:val="single"/>
        </w:rPr>
        <w:t>FFNN instability, exploding and vanishing gradients</w:t>
      </w:r>
    </w:p>
    <w:p w14:paraId="68162AEF" w14:textId="46E55171" w:rsidR="00EF7207" w:rsidRPr="00E30B9D" w:rsidRDefault="00EF7207" w:rsidP="00E30B9D">
      <w:pPr>
        <w:pStyle w:val="ListParagraph"/>
        <w:numPr>
          <w:ilvl w:val="2"/>
          <w:numId w:val="27"/>
        </w:numPr>
        <w:jc w:val="both"/>
        <w:rPr>
          <w:rFonts w:ascii="Arial" w:hAnsi="Arial" w:cs="Arial"/>
          <w:sz w:val="24"/>
          <w:szCs w:val="24"/>
          <w:u w:val="single"/>
        </w:rPr>
      </w:pPr>
      <w:r w:rsidRPr="00E30B9D">
        <w:rPr>
          <w:rFonts w:ascii="Arial" w:hAnsi="Arial" w:cs="Arial"/>
          <w:sz w:val="24"/>
          <w:szCs w:val="24"/>
          <w:u w:val="single"/>
        </w:rPr>
        <w:t>Numerically stable implementation of activation functions</w:t>
      </w:r>
    </w:p>
    <w:p w14:paraId="6A0A1009" w14:textId="4F56BB94" w:rsidR="00826181" w:rsidRDefault="00826181" w:rsidP="00826181">
      <w:pPr>
        <w:jc w:val="both"/>
        <w:rPr>
          <w:rFonts w:ascii="Arial" w:hAnsi="Arial" w:cs="Arial"/>
          <w:sz w:val="24"/>
          <w:szCs w:val="24"/>
        </w:rPr>
      </w:pPr>
      <w:r>
        <w:rPr>
          <w:rFonts w:ascii="Arial" w:hAnsi="Arial" w:cs="Arial"/>
          <w:sz w:val="24"/>
          <w:szCs w:val="24"/>
        </w:rPr>
        <w:t xml:space="preserve">We notice that the way the activation is implemented in the FFNN has a crucial impact on the stability of the network. As an </w:t>
      </w:r>
      <w:r w:rsidR="002C4C37">
        <w:rPr>
          <w:rFonts w:ascii="Arial" w:hAnsi="Arial" w:cs="Arial"/>
          <w:sz w:val="24"/>
          <w:szCs w:val="24"/>
        </w:rPr>
        <w:t>example,</w:t>
      </w:r>
      <w:r>
        <w:rPr>
          <w:rFonts w:ascii="Arial" w:hAnsi="Arial" w:cs="Arial"/>
          <w:sz w:val="24"/>
          <w:szCs w:val="24"/>
        </w:rPr>
        <w:t xml:space="preserve"> below, we show </w:t>
      </w:r>
      <w:r w:rsidR="000E7806">
        <w:rPr>
          <w:rFonts w:ascii="Arial" w:hAnsi="Arial" w:cs="Arial"/>
          <w:sz w:val="24"/>
          <w:szCs w:val="24"/>
        </w:rPr>
        <w:t xml:space="preserve">first </w:t>
      </w:r>
      <w:r>
        <w:rPr>
          <w:rFonts w:ascii="Arial" w:hAnsi="Arial" w:cs="Arial"/>
          <w:sz w:val="24"/>
          <w:szCs w:val="24"/>
        </w:rPr>
        <w:t>the “crude” and numerically stable implementation of the sigmoid function</w:t>
      </w:r>
      <w:r w:rsidR="002C4C37">
        <w:rPr>
          <w:rFonts w:ascii="Arial" w:hAnsi="Arial" w:cs="Arial"/>
          <w:sz w:val="24"/>
          <w:szCs w:val="24"/>
        </w:rPr>
        <w:t xml:space="preserve"> in python</w:t>
      </w:r>
      <w:r>
        <w:rPr>
          <w:rFonts w:ascii="Arial" w:hAnsi="Arial" w:cs="Arial"/>
          <w:sz w:val="24"/>
          <w:szCs w:val="24"/>
        </w:rPr>
        <w:t>:</w:t>
      </w:r>
    </w:p>
    <w:p w14:paraId="365C5537" w14:textId="77777777" w:rsidR="000E7806" w:rsidRDefault="000E7806" w:rsidP="000E7806">
      <w:pPr>
        <w:jc w:val="both"/>
        <w:rPr>
          <w:rFonts w:ascii="Arial" w:hAnsi="Arial" w:cs="Arial"/>
          <w:sz w:val="24"/>
          <w:szCs w:val="24"/>
        </w:rPr>
      </w:pPr>
      <w:r>
        <w:rPr>
          <w:rFonts w:ascii="Arial" w:hAnsi="Arial" w:cs="Arial"/>
          <w:sz w:val="24"/>
          <w:szCs w:val="24"/>
        </w:rPr>
        <w:t>Numerically unstable for FFNN:</w:t>
      </w:r>
    </w:p>
    <w:p w14:paraId="5432A7CD" w14:textId="2194D739" w:rsidR="000E7806" w:rsidRDefault="000E7806" w:rsidP="00826181">
      <w:pPr>
        <w:jc w:val="both"/>
        <w:rPr>
          <w:rFonts w:ascii="Arial" w:hAnsi="Arial" w:cs="Arial"/>
          <w:sz w:val="24"/>
          <w:szCs w:val="24"/>
        </w:rPr>
      </w:pPr>
      <w:r w:rsidRPr="002C4C37">
        <w:rPr>
          <w:rFonts w:ascii="Arial" w:hAnsi="Arial" w:cs="Arial"/>
          <w:noProof/>
          <w:sz w:val="24"/>
          <w:szCs w:val="24"/>
        </w:rPr>
        <w:drawing>
          <wp:inline distT="0" distB="0" distL="0" distR="0" wp14:anchorId="66117654" wp14:editId="46F55F70">
            <wp:extent cx="3014685" cy="519116"/>
            <wp:effectExtent l="0" t="0" r="0" b="0"/>
            <wp:docPr id="3" name="Picture 3"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gauge, device&#10;&#10;Description automatically generated"/>
                    <pic:cNvPicPr/>
                  </pic:nvPicPr>
                  <pic:blipFill>
                    <a:blip r:embed="rId36"/>
                    <a:stretch>
                      <a:fillRect/>
                    </a:stretch>
                  </pic:blipFill>
                  <pic:spPr>
                    <a:xfrm>
                      <a:off x="0" y="0"/>
                      <a:ext cx="3014685" cy="519116"/>
                    </a:xfrm>
                    <a:prstGeom prst="rect">
                      <a:avLst/>
                    </a:prstGeom>
                  </pic:spPr>
                </pic:pic>
              </a:graphicData>
            </a:graphic>
          </wp:inline>
        </w:drawing>
      </w:r>
    </w:p>
    <w:p w14:paraId="5D1F344E" w14:textId="4C136841" w:rsidR="002C4C37" w:rsidRDefault="002C4C37" w:rsidP="00826181">
      <w:pPr>
        <w:jc w:val="both"/>
        <w:rPr>
          <w:rFonts w:ascii="Arial" w:hAnsi="Arial" w:cs="Arial"/>
          <w:sz w:val="24"/>
          <w:szCs w:val="24"/>
        </w:rPr>
      </w:pPr>
      <w:r>
        <w:rPr>
          <w:rFonts w:ascii="Arial" w:hAnsi="Arial" w:cs="Arial"/>
          <w:sz w:val="24"/>
          <w:szCs w:val="24"/>
        </w:rPr>
        <w:t>Numerically stable</w:t>
      </w:r>
      <w:r w:rsidR="000E7806">
        <w:rPr>
          <w:rFonts w:ascii="Arial" w:hAnsi="Arial" w:cs="Arial"/>
          <w:sz w:val="24"/>
          <w:szCs w:val="24"/>
        </w:rPr>
        <w:t xml:space="preserve"> for FFNN</w:t>
      </w:r>
      <w:r>
        <w:rPr>
          <w:rFonts w:ascii="Arial" w:hAnsi="Arial" w:cs="Arial"/>
          <w:sz w:val="24"/>
          <w:szCs w:val="24"/>
        </w:rPr>
        <w:t>:</w:t>
      </w:r>
    </w:p>
    <w:p w14:paraId="331013DC" w14:textId="1F935411" w:rsidR="00826181" w:rsidRDefault="002C4C37" w:rsidP="00826181">
      <w:pPr>
        <w:jc w:val="both"/>
        <w:rPr>
          <w:rFonts w:ascii="Arial" w:hAnsi="Arial" w:cs="Arial"/>
          <w:sz w:val="24"/>
          <w:szCs w:val="24"/>
        </w:rPr>
      </w:pPr>
      <w:r w:rsidRPr="002C4C37">
        <w:rPr>
          <w:rFonts w:ascii="Arial" w:hAnsi="Arial" w:cs="Arial"/>
          <w:noProof/>
          <w:sz w:val="24"/>
          <w:szCs w:val="24"/>
        </w:rPr>
        <w:drawing>
          <wp:inline distT="0" distB="0" distL="0" distR="0" wp14:anchorId="1EACF091" wp14:editId="0B61BC6A">
            <wp:extent cx="2533669" cy="133827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a:stretch>
                      <a:fillRect/>
                    </a:stretch>
                  </pic:blipFill>
                  <pic:spPr>
                    <a:xfrm>
                      <a:off x="0" y="0"/>
                      <a:ext cx="2533669" cy="1338272"/>
                    </a:xfrm>
                    <a:prstGeom prst="rect">
                      <a:avLst/>
                    </a:prstGeom>
                  </pic:spPr>
                </pic:pic>
              </a:graphicData>
            </a:graphic>
          </wp:inline>
        </w:drawing>
      </w:r>
    </w:p>
    <w:p w14:paraId="2B17C52C" w14:textId="6E8E15F2" w:rsidR="002C4C37" w:rsidRPr="00826181" w:rsidRDefault="002C4C37" w:rsidP="00826181">
      <w:pPr>
        <w:jc w:val="both"/>
        <w:rPr>
          <w:rFonts w:ascii="Arial" w:hAnsi="Arial" w:cs="Arial"/>
          <w:sz w:val="24"/>
          <w:szCs w:val="24"/>
        </w:rPr>
      </w:pPr>
      <w:r>
        <w:rPr>
          <w:rFonts w:ascii="Arial" w:hAnsi="Arial" w:cs="Arial"/>
          <w:sz w:val="24"/>
          <w:szCs w:val="24"/>
        </w:rPr>
        <w:t xml:space="preserve">Implementing the numerically stable version of the sigmoid function was </w:t>
      </w:r>
      <w:r w:rsidR="000E7806">
        <w:rPr>
          <w:rFonts w:ascii="Arial" w:hAnsi="Arial" w:cs="Arial"/>
          <w:sz w:val="24"/>
          <w:szCs w:val="24"/>
        </w:rPr>
        <w:t>required</w:t>
      </w:r>
      <w:r>
        <w:rPr>
          <w:rFonts w:ascii="Arial" w:hAnsi="Arial" w:cs="Arial"/>
          <w:sz w:val="24"/>
          <w:szCs w:val="24"/>
        </w:rPr>
        <w:t xml:space="preserve"> to stabilize the training and avoid exploding gradients. We think that our implementation of the softmax function </w:t>
      </w:r>
      <w:r w:rsidR="000E7806">
        <w:rPr>
          <w:rFonts w:ascii="Arial" w:hAnsi="Arial" w:cs="Arial"/>
          <w:sz w:val="24"/>
          <w:szCs w:val="24"/>
        </w:rPr>
        <w:t>is not stable enough and</w:t>
      </w:r>
      <w:r>
        <w:rPr>
          <w:rFonts w:ascii="Arial" w:hAnsi="Arial" w:cs="Arial"/>
          <w:sz w:val="24"/>
          <w:szCs w:val="24"/>
        </w:rPr>
        <w:t xml:space="preserve"> cause exploding.</w:t>
      </w:r>
    </w:p>
    <w:p w14:paraId="69E876AA" w14:textId="2A6ABA91" w:rsidR="00E23D86" w:rsidRPr="00E30B9D" w:rsidRDefault="00E23D86" w:rsidP="00E30B9D">
      <w:pPr>
        <w:pStyle w:val="ListParagraph"/>
        <w:numPr>
          <w:ilvl w:val="2"/>
          <w:numId w:val="27"/>
        </w:numPr>
        <w:jc w:val="both"/>
        <w:rPr>
          <w:rFonts w:ascii="Arial" w:hAnsi="Arial" w:cs="Arial"/>
          <w:sz w:val="24"/>
          <w:szCs w:val="24"/>
          <w:u w:val="single"/>
        </w:rPr>
      </w:pPr>
      <w:r w:rsidRPr="00E30B9D">
        <w:rPr>
          <w:rFonts w:ascii="Arial" w:hAnsi="Arial" w:cs="Arial"/>
          <w:sz w:val="24"/>
          <w:szCs w:val="24"/>
          <w:u w:val="single"/>
        </w:rPr>
        <w:t>Gradient clipping</w:t>
      </w:r>
      <w:r w:rsidR="002C4C37" w:rsidRPr="00E30B9D">
        <w:rPr>
          <w:rFonts w:ascii="Arial" w:hAnsi="Arial" w:cs="Arial"/>
          <w:sz w:val="24"/>
          <w:szCs w:val="24"/>
          <w:u w:val="single"/>
        </w:rPr>
        <w:t xml:space="preserve"> and weights initialization</w:t>
      </w:r>
    </w:p>
    <w:p w14:paraId="62C28F36" w14:textId="01C8CB7A" w:rsidR="002C4C37" w:rsidRDefault="002C4C37" w:rsidP="002C4C37">
      <w:pPr>
        <w:jc w:val="both"/>
        <w:rPr>
          <w:rFonts w:ascii="Arial" w:hAnsi="Arial" w:cs="Arial"/>
          <w:sz w:val="24"/>
          <w:szCs w:val="24"/>
        </w:rPr>
      </w:pPr>
      <w:r>
        <w:rPr>
          <w:rFonts w:ascii="Arial" w:hAnsi="Arial" w:cs="Arial"/>
          <w:sz w:val="24"/>
          <w:szCs w:val="24"/>
        </w:rPr>
        <w:t xml:space="preserve">As highlighted in the first part of the discussion, exploding gradients are a major issue for FFNN and especially for learning rates η &gt; 0.1. A possible way to improve numerical stability would be to implement gradient clipping i.e., setting a cap value </w:t>
      </w:r>
      <w:r w:rsidR="000E7806">
        <w:rPr>
          <w:rFonts w:ascii="Arial" w:hAnsi="Arial" w:cs="Arial"/>
          <w:sz w:val="24"/>
          <w:szCs w:val="24"/>
        </w:rPr>
        <w:t>that will not be overtaken by updated gradients</w:t>
      </w:r>
      <w:r>
        <w:rPr>
          <w:rFonts w:ascii="Arial" w:hAnsi="Arial" w:cs="Arial"/>
          <w:sz w:val="24"/>
          <w:szCs w:val="24"/>
        </w:rPr>
        <w:t>.</w:t>
      </w:r>
    </w:p>
    <w:p w14:paraId="00D66D0E" w14:textId="6F970938" w:rsidR="002C4C37" w:rsidRPr="002C4C37" w:rsidRDefault="002C4C37" w:rsidP="002C4C37">
      <w:pPr>
        <w:jc w:val="both"/>
        <w:rPr>
          <w:rFonts w:ascii="Arial" w:hAnsi="Arial" w:cs="Arial"/>
          <w:sz w:val="24"/>
          <w:szCs w:val="24"/>
        </w:rPr>
      </w:pPr>
      <w:r>
        <w:rPr>
          <w:rFonts w:ascii="Arial" w:hAnsi="Arial" w:cs="Arial"/>
          <w:sz w:val="24"/>
          <w:szCs w:val="24"/>
        </w:rPr>
        <w:t xml:space="preserve">Another possible way to improve our implementation of FFNN </w:t>
      </w:r>
      <w:r w:rsidR="00E453D7">
        <w:rPr>
          <w:rFonts w:ascii="Arial" w:hAnsi="Arial" w:cs="Arial"/>
          <w:sz w:val="24"/>
          <w:szCs w:val="24"/>
        </w:rPr>
        <w:t>lies in the initialization of the weights (</w:t>
      </w:r>
      <w:r w:rsidR="00AA7E6C">
        <w:rPr>
          <w:rFonts w:ascii="Arial" w:hAnsi="Arial" w:cs="Arial"/>
          <w:sz w:val="24"/>
          <w:szCs w:val="24"/>
        </w:rPr>
        <w:t>Mishkin and Matas, 2016</w:t>
      </w:r>
      <w:r w:rsidR="00E453D7">
        <w:rPr>
          <w:rFonts w:ascii="Arial" w:hAnsi="Arial" w:cs="Arial"/>
          <w:sz w:val="24"/>
          <w:szCs w:val="24"/>
        </w:rPr>
        <w:t xml:space="preserve">). The Xavier-initialization </w:t>
      </w:r>
      <w:r w:rsidR="000E7806">
        <w:rPr>
          <w:rFonts w:ascii="Arial" w:hAnsi="Arial" w:cs="Arial"/>
          <w:sz w:val="24"/>
          <w:szCs w:val="24"/>
        </w:rPr>
        <w:t xml:space="preserve">of the weights </w:t>
      </w:r>
      <w:r w:rsidR="00E453D7">
        <w:rPr>
          <w:rFonts w:ascii="Arial" w:hAnsi="Arial" w:cs="Arial"/>
          <w:sz w:val="24"/>
          <w:szCs w:val="24"/>
        </w:rPr>
        <w:t xml:space="preserve">would </w:t>
      </w:r>
      <w:r w:rsidR="000E7806">
        <w:rPr>
          <w:rFonts w:ascii="Arial" w:hAnsi="Arial" w:cs="Arial"/>
          <w:sz w:val="24"/>
          <w:szCs w:val="24"/>
        </w:rPr>
        <w:t>likely</w:t>
      </w:r>
      <w:r w:rsidR="00E453D7">
        <w:rPr>
          <w:rFonts w:ascii="Arial" w:hAnsi="Arial" w:cs="Arial"/>
          <w:sz w:val="24"/>
          <w:szCs w:val="24"/>
        </w:rPr>
        <w:t xml:space="preserve"> improve both running times and training of our FFNN. </w:t>
      </w:r>
    </w:p>
    <w:p w14:paraId="46BAA725" w14:textId="5A3BC82C" w:rsidR="003A3915" w:rsidRPr="005E1D31" w:rsidRDefault="003A3915" w:rsidP="005E1D31">
      <w:pPr>
        <w:spacing w:line="480" w:lineRule="auto"/>
        <w:jc w:val="both"/>
        <w:rPr>
          <w:rFonts w:ascii="Arial" w:hAnsi="Arial" w:cs="Arial"/>
          <w:sz w:val="24"/>
          <w:szCs w:val="24"/>
          <w:u w:val="single"/>
        </w:rPr>
      </w:pPr>
      <w:r>
        <w:rPr>
          <w:rFonts w:ascii="Arial" w:hAnsi="Arial" w:cs="Arial"/>
          <w:sz w:val="24"/>
          <w:szCs w:val="24"/>
          <w:u w:val="single"/>
        </w:rPr>
        <w:br w:type="page"/>
      </w:r>
      <w:r>
        <w:rPr>
          <w:rFonts w:ascii="Arial" w:hAnsi="Arial" w:cs="Arial"/>
          <w:sz w:val="24"/>
          <w:szCs w:val="24"/>
          <w:u w:val="single"/>
        </w:rPr>
        <w:lastRenderedPageBreak/>
        <w:t>Appendix</w:t>
      </w:r>
    </w:p>
    <w:p w14:paraId="598A9682" w14:textId="27732955" w:rsidR="003A3915" w:rsidRDefault="003A3915" w:rsidP="005E1D31">
      <w:pPr>
        <w:pStyle w:val="ListParagraph"/>
        <w:numPr>
          <w:ilvl w:val="0"/>
          <w:numId w:val="6"/>
        </w:numPr>
        <w:rPr>
          <w:rFonts w:ascii="Arial" w:hAnsi="Arial" w:cs="Arial"/>
          <w:sz w:val="24"/>
          <w:szCs w:val="24"/>
        </w:rPr>
      </w:pPr>
      <w:r w:rsidRPr="00866E87">
        <w:rPr>
          <w:rFonts w:ascii="Arial" w:hAnsi="Arial" w:cs="Arial"/>
          <w:sz w:val="24"/>
          <w:szCs w:val="24"/>
        </w:rPr>
        <w:t>Source code and test result</w:t>
      </w:r>
      <w:r w:rsidR="004334B7" w:rsidRPr="00866E87">
        <w:rPr>
          <w:rFonts w:ascii="Arial" w:hAnsi="Arial" w:cs="Arial"/>
          <w:sz w:val="24"/>
          <w:szCs w:val="24"/>
        </w:rPr>
        <w:t>s</w:t>
      </w:r>
      <w:r w:rsidRPr="00866E87">
        <w:rPr>
          <w:rFonts w:ascii="Arial" w:hAnsi="Arial" w:cs="Arial"/>
          <w:sz w:val="24"/>
          <w:szCs w:val="24"/>
        </w:rPr>
        <w:t xml:space="preserve"> – GitHub</w:t>
      </w:r>
      <w:r w:rsidR="005E1D31">
        <w:rPr>
          <w:rFonts w:ascii="Arial" w:hAnsi="Arial" w:cs="Arial"/>
          <w:sz w:val="24"/>
          <w:szCs w:val="24"/>
        </w:rPr>
        <w:t>:</w:t>
      </w:r>
    </w:p>
    <w:p w14:paraId="0805720E" w14:textId="6A4FFCEE" w:rsidR="005E1D31" w:rsidRDefault="00000000" w:rsidP="005E1D31">
      <w:pPr>
        <w:rPr>
          <w:rFonts w:ascii="Arial" w:hAnsi="Arial" w:cs="Arial"/>
          <w:sz w:val="24"/>
          <w:szCs w:val="24"/>
        </w:rPr>
      </w:pPr>
      <w:hyperlink r:id="rId38" w:history="1">
        <w:r w:rsidR="005E1D31" w:rsidRPr="00B8061C">
          <w:rPr>
            <w:rStyle w:val="Hyperlink"/>
            <w:rFonts w:ascii="Arial" w:hAnsi="Arial" w:cs="Arial"/>
            <w:sz w:val="24"/>
            <w:szCs w:val="24"/>
          </w:rPr>
          <w:t>https://github.com/rcorseri/UiO/tree/main/Project2</w:t>
        </w:r>
      </w:hyperlink>
    </w:p>
    <w:p w14:paraId="2E272AB6" w14:textId="1A3CA16C" w:rsidR="00AA7E6C" w:rsidRPr="004209C6" w:rsidRDefault="007676D9" w:rsidP="00AA7E6C">
      <w:pPr>
        <w:spacing w:line="480" w:lineRule="auto"/>
        <w:jc w:val="both"/>
        <w:rPr>
          <w:rFonts w:ascii="Arial" w:hAnsi="Arial" w:cs="Arial"/>
          <w:color w:val="0563C1" w:themeColor="hyperlink"/>
          <w:sz w:val="24"/>
          <w:szCs w:val="24"/>
          <w:u w:val="single"/>
        </w:rPr>
      </w:pPr>
      <w:r w:rsidRPr="00BC479E">
        <w:rPr>
          <w:rFonts w:ascii="Arial" w:hAnsi="Arial" w:cs="Arial"/>
          <w:sz w:val="20"/>
          <w:szCs w:val="20"/>
        </w:rPr>
        <w:br w:type="page"/>
      </w:r>
      <w:r w:rsidR="00787C3E" w:rsidRPr="001B081A">
        <w:rPr>
          <w:rFonts w:ascii="Arial" w:hAnsi="Arial" w:cs="Arial"/>
          <w:sz w:val="24"/>
          <w:szCs w:val="24"/>
          <w:u w:val="single"/>
        </w:rPr>
        <w:lastRenderedPageBreak/>
        <w:t>References</w:t>
      </w:r>
    </w:p>
    <w:p w14:paraId="56B12705" w14:textId="75214A4C" w:rsidR="008C5F6D" w:rsidRDefault="008C5F6D" w:rsidP="008C5F6D">
      <w:pPr>
        <w:rPr>
          <w:ins w:id="148" w:author="Luis Barreiro" w:date="2022-11-16T20:34:00Z"/>
          <w:rFonts w:ascii="Arial" w:hAnsi="Arial" w:cs="Arial"/>
          <w:i/>
          <w:iCs/>
          <w:sz w:val="20"/>
          <w:szCs w:val="20"/>
        </w:rPr>
      </w:pPr>
      <w:ins w:id="149" w:author="Luis Barreiro" w:date="2022-11-16T20:16:00Z">
        <w:r w:rsidRPr="00167912">
          <w:rPr>
            <w:rFonts w:ascii="Arial" w:hAnsi="Arial" w:cs="Arial"/>
            <w:sz w:val="20"/>
            <w:szCs w:val="20"/>
          </w:rPr>
          <w:t xml:space="preserve">Bishop, C. M. (2007). Pattern Recognition and Machine Learning (Information Science and Statistics). </w:t>
        </w:r>
        <w:r w:rsidRPr="00167912">
          <w:rPr>
            <w:rFonts w:ascii="Arial" w:hAnsi="Arial" w:cs="Arial"/>
            <w:i/>
            <w:iCs/>
            <w:sz w:val="20"/>
            <w:szCs w:val="20"/>
          </w:rPr>
          <w:t>Springer. ISBN: 0387310738</w:t>
        </w:r>
      </w:ins>
    </w:p>
    <w:p w14:paraId="6325AAF3" w14:textId="77777777" w:rsidR="00A0646C" w:rsidRPr="0059356F" w:rsidRDefault="00A0646C" w:rsidP="00A0646C">
      <w:pPr>
        <w:autoSpaceDE w:val="0"/>
        <w:autoSpaceDN w:val="0"/>
        <w:adjustRightInd w:val="0"/>
        <w:spacing w:after="0" w:line="240" w:lineRule="auto"/>
        <w:rPr>
          <w:moveTo w:id="150" w:author="Luis Barreiro" w:date="2022-11-16T20:34:00Z"/>
          <w:rFonts w:ascii="Arial" w:hAnsi="Arial" w:cs="Arial"/>
          <w:sz w:val="20"/>
          <w:szCs w:val="20"/>
        </w:rPr>
      </w:pPr>
      <w:moveToRangeStart w:id="151" w:author="Luis Barreiro" w:date="2022-11-16T20:34:00Z" w:name="move119523282"/>
      <w:moveTo w:id="152" w:author="Luis Barreiro" w:date="2022-11-16T20:34:00Z">
        <w:r w:rsidRPr="0059356F">
          <w:rPr>
            <w:rFonts w:ascii="Arial" w:hAnsi="Arial" w:cs="Arial"/>
            <w:sz w:val="20"/>
            <w:szCs w:val="20"/>
          </w:rPr>
          <w:t>Duchi, J., Hazan, E., and Singer, Y. (2011). Adaptive subgradient methods for online</w:t>
        </w:r>
      </w:moveTo>
    </w:p>
    <w:p w14:paraId="371C1B52" w14:textId="77777777" w:rsidR="00A0646C" w:rsidRDefault="00A0646C" w:rsidP="00A0646C">
      <w:pPr>
        <w:spacing w:after="0"/>
        <w:jc w:val="both"/>
        <w:rPr>
          <w:moveTo w:id="153" w:author="Luis Barreiro" w:date="2022-11-16T20:34:00Z"/>
          <w:rFonts w:ascii="Arial" w:hAnsi="Arial" w:cs="Arial"/>
          <w:sz w:val="20"/>
          <w:szCs w:val="20"/>
        </w:rPr>
      </w:pPr>
      <w:moveTo w:id="154" w:author="Luis Barreiro" w:date="2022-11-16T20:34:00Z">
        <w:r w:rsidRPr="0059356F">
          <w:rPr>
            <w:rFonts w:ascii="Arial" w:hAnsi="Arial" w:cs="Arial"/>
            <w:sz w:val="20"/>
            <w:szCs w:val="20"/>
          </w:rPr>
          <w:t xml:space="preserve">learning and stochastic optimization. </w:t>
        </w:r>
        <w:r w:rsidRPr="0059356F">
          <w:rPr>
            <w:rFonts w:ascii="Arial" w:hAnsi="Arial" w:cs="Arial"/>
            <w:i/>
            <w:iCs/>
            <w:sz w:val="20"/>
            <w:szCs w:val="20"/>
          </w:rPr>
          <w:t>Journal of Machine Learning Research</w:t>
        </w:r>
        <w:r w:rsidRPr="0059356F">
          <w:rPr>
            <w:rFonts w:ascii="Arial" w:hAnsi="Arial" w:cs="Arial"/>
            <w:sz w:val="20"/>
            <w:szCs w:val="20"/>
          </w:rPr>
          <w:t>. 307</w:t>
        </w:r>
      </w:moveTo>
    </w:p>
    <w:moveToRangeEnd w:id="151"/>
    <w:p w14:paraId="192C4284" w14:textId="42B453A1" w:rsidR="00A0646C" w:rsidRDefault="00A0646C" w:rsidP="008C5F6D">
      <w:pPr>
        <w:rPr>
          <w:ins w:id="155" w:author="Luis Barreiro" w:date="2022-11-16T20:34:00Z"/>
          <w:rFonts w:ascii="Arial" w:hAnsi="Arial" w:cs="Arial"/>
          <w:i/>
          <w:iCs/>
          <w:sz w:val="20"/>
          <w:szCs w:val="20"/>
        </w:rPr>
      </w:pPr>
    </w:p>
    <w:p w14:paraId="1AF9144B" w14:textId="3A0DCC05" w:rsidR="00A0646C" w:rsidRPr="00A0646C" w:rsidRDefault="00A0646C" w:rsidP="008C5F6D">
      <w:pPr>
        <w:rPr>
          <w:ins w:id="156" w:author="Luis Barreiro" w:date="2022-11-16T20:16:00Z"/>
          <w:rStyle w:val="HTMLCite"/>
          <w:rFonts w:ascii="Arial" w:hAnsi="Arial" w:cs="Arial"/>
          <w:sz w:val="16"/>
          <w:szCs w:val="16"/>
          <w:rPrChange w:id="157" w:author="Luis Barreiro" w:date="2022-11-16T20:34:00Z">
            <w:rPr>
              <w:ins w:id="158" w:author="Luis Barreiro" w:date="2022-11-16T20:16:00Z"/>
              <w:rStyle w:val="HTMLCite"/>
              <w:rFonts w:ascii="Arial" w:hAnsi="Arial" w:cs="Arial"/>
              <w:i w:val="0"/>
              <w:iCs w:val="0"/>
              <w:sz w:val="20"/>
              <w:szCs w:val="20"/>
            </w:rPr>
          </w:rPrChange>
        </w:rPr>
        <w:pPrChange w:id="159" w:author="Luis Barreiro" w:date="2022-11-16T20:16:00Z">
          <w:pPr>
            <w:autoSpaceDE w:val="0"/>
            <w:autoSpaceDN w:val="0"/>
            <w:adjustRightInd w:val="0"/>
            <w:spacing w:after="0" w:line="240" w:lineRule="auto"/>
          </w:pPr>
        </w:pPrChange>
      </w:pPr>
      <w:ins w:id="160" w:author="Luis Barreiro" w:date="2022-11-16T20:34:00Z">
        <w:r w:rsidRPr="00A139F6">
          <w:rPr>
            <w:rFonts w:ascii="Arial" w:hAnsi="Arial" w:cs="Arial"/>
            <w:sz w:val="20"/>
            <w:szCs w:val="20"/>
          </w:rPr>
          <w:t xml:space="preserve">Franke, R., (1979). A critical comparison of some methods for interpolation of scattered data. </w:t>
        </w:r>
        <w:r w:rsidRPr="00A139F6">
          <w:rPr>
            <w:rFonts w:ascii="Arial" w:hAnsi="Arial" w:cs="Arial"/>
            <w:i/>
            <w:iCs/>
            <w:sz w:val="20"/>
            <w:szCs w:val="20"/>
          </w:rPr>
          <w:t>Tech. Rep. NPS-53-79-003, Dept. of Mathematics, Naval Postgraduate School, Monterey, Calif.</w:t>
        </w:r>
      </w:ins>
    </w:p>
    <w:p w14:paraId="1E812FB1" w14:textId="77777777" w:rsidR="008C5F6D" w:rsidRDefault="008C5F6D" w:rsidP="00BF518D">
      <w:pPr>
        <w:autoSpaceDE w:val="0"/>
        <w:autoSpaceDN w:val="0"/>
        <w:adjustRightInd w:val="0"/>
        <w:spacing w:after="0" w:line="240" w:lineRule="auto"/>
        <w:rPr>
          <w:ins w:id="161" w:author="Luis Barreiro" w:date="2022-11-16T20:16:00Z"/>
          <w:rStyle w:val="HTMLCite"/>
          <w:rFonts w:ascii="Arial" w:hAnsi="Arial" w:cs="Arial"/>
          <w:i w:val="0"/>
          <w:iCs w:val="0"/>
          <w:sz w:val="20"/>
          <w:szCs w:val="20"/>
        </w:rPr>
      </w:pPr>
    </w:p>
    <w:p w14:paraId="3DE55734" w14:textId="624F7D27" w:rsidR="00BF518D" w:rsidRDefault="00BF518D" w:rsidP="00BF518D">
      <w:pPr>
        <w:autoSpaceDE w:val="0"/>
        <w:autoSpaceDN w:val="0"/>
        <w:adjustRightInd w:val="0"/>
        <w:spacing w:after="0" w:line="240" w:lineRule="auto"/>
        <w:rPr>
          <w:ins w:id="162" w:author="Luis Barreiro" w:date="2022-11-16T19:44:00Z"/>
          <w:i/>
          <w:iCs/>
        </w:rPr>
      </w:pPr>
      <w:r w:rsidRPr="00BF518D">
        <w:rPr>
          <w:rStyle w:val="HTMLCite"/>
          <w:rFonts w:ascii="Arial" w:hAnsi="Arial" w:cs="Arial"/>
          <w:i w:val="0"/>
          <w:iCs w:val="0"/>
          <w:sz w:val="20"/>
          <w:szCs w:val="20"/>
        </w:rPr>
        <w:t>Géron, A. (2019). Hands-on machine learning with Scikit-Learn, Keras and TensorFlow: concepts, tools, and techniques to build intelligent systems (2nd ed.)</w:t>
      </w:r>
      <w:r w:rsidRPr="00BF518D">
        <w:rPr>
          <w:i/>
          <w:iCs/>
        </w:rPr>
        <w:t>. O’Reilly.</w:t>
      </w:r>
    </w:p>
    <w:p w14:paraId="639EC925" w14:textId="54BB16C8" w:rsidR="00BF518D" w:rsidRDefault="00BF518D" w:rsidP="00BF518D">
      <w:pPr>
        <w:autoSpaceDE w:val="0"/>
        <w:autoSpaceDN w:val="0"/>
        <w:adjustRightInd w:val="0"/>
        <w:spacing w:after="0" w:line="240" w:lineRule="auto"/>
        <w:rPr>
          <w:ins w:id="163" w:author="Luis Barreiro" w:date="2022-11-16T19:44:00Z"/>
          <w:i/>
          <w:iCs/>
        </w:rPr>
      </w:pPr>
    </w:p>
    <w:p w14:paraId="2865E76D" w14:textId="3431A0EC" w:rsidR="00BF518D" w:rsidRDefault="00BF518D" w:rsidP="00BF518D">
      <w:pPr>
        <w:rPr>
          <w:ins w:id="164" w:author="Luis Barreiro" w:date="2022-11-16T19:54:00Z"/>
          <w:rFonts w:ascii="Arial" w:hAnsi="Arial" w:cs="Arial"/>
          <w:sz w:val="20"/>
          <w:szCs w:val="20"/>
        </w:rPr>
      </w:pPr>
      <w:ins w:id="165" w:author="Luis Barreiro" w:date="2022-11-16T19:44:00Z">
        <w:r w:rsidRPr="00DF19B2">
          <w:rPr>
            <w:rFonts w:ascii="Arial" w:hAnsi="Arial" w:cs="Arial"/>
            <w:sz w:val="20"/>
            <w:szCs w:val="20"/>
          </w:rPr>
          <w:t xml:space="preserve">Goodfellow, I., Bengio, Y. &amp; Courville, A. (2016). Deep Learning. </w:t>
        </w:r>
        <w:r w:rsidRPr="00DF19B2">
          <w:rPr>
            <w:rFonts w:ascii="Arial" w:hAnsi="Arial" w:cs="Arial"/>
            <w:i/>
            <w:iCs/>
            <w:sz w:val="20"/>
            <w:szCs w:val="20"/>
          </w:rPr>
          <w:t>MIT Press</w:t>
        </w:r>
        <w:r w:rsidRPr="00DF19B2">
          <w:rPr>
            <w:rFonts w:ascii="Arial" w:hAnsi="Arial" w:cs="Arial"/>
            <w:sz w:val="20"/>
            <w:szCs w:val="20"/>
          </w:rPr>
          <w:t>.</w:t>
        </w:r>
      </w:ins>
    </w:p>
    <w:p w14:paraId="1E67509E" w14:textId="14C88418" w:rsidR="00BF518D" w:rsidRDefault="00BF518D" w:rsidP="00BF518D">
      <w:pPr>
        <w:autoSpaceDE w:val="0"/>
        <w:autoSpaceDN w:val="0"/>
        <w:adjustRightInd w:val="0"/>
        <w:spacing w:after="0" w:line="240" w:lineRule="auto"/>
        <w:rPr>
          <w:rFonts w:ascii="Arial" w:hAnsi="Arial" w:cs="Arial"/>
          <w:sz w:val="20"/>
          <w:szCs w:val="20"/>
        </w:rPr>
      </w:pPr>
    </w:p>
    <w:p w14:paraId="7F0C8302" w14:textId="30FA7EA7" w:rsidR="00275343" w:rsidRDefault="00275343" w:rsidP="00275343">
      <w:pPr>
        <w:rPr>
          <w:ins w:id="166" w:author="Luis Barreiro" w:date="2022-11-16T20:35:00Z"/>
          <w:rFonts w:ascii="Arial" w:hAnsi="Arial" w:cs="Arial"/>
          <w:sz w:val="20"/>
          <w:szCs w:val="20"/>
        </w:rPr>
      </w:pPr>
      <w:ins w:id="167" w:author="Luis Barreiro" w:date="2022-11-16T20:02:00Z">
        <w:r w:rsidRPr="004432E7">
          <w:rPr>
            <w:rFonts w:ascii="Arial" w:hAnsi="Arial" w:cs="Arial"/>
            <w:sz w:val="20"/>
            <w:szCs w:val="20"/>
          </w:rPr>
          <w:t xml:space="preserve">Harris, Charles &amp; Millman, K &amp; Walt, Stéfan &amp; Gommers, Ralf &amp; Virtanen, Pauli &amp; Cournapeau, David &amp; Wieser, Eric &amp; Taylor, Julian &amp; Berg, Sebastian &amp; Smith, Nathaniel &amp; Kern, Robert &amp; Picus, Matti &amp; Hoyer, Stephan &amp; Kerkwijk, Marten &amp; Brett, Matthew &amp; Haldane, Allan &amp; Río, Jaime &amp; Wiebe, Mark &amp; Peterson, Pearu &amp; Oliphant, Travis. (2020). Array programming with NumPy. </w:t>
        </w:r>
        <w:r w:rsidRPr="00275343">
          <w:rPr>
            <w:rFonts w:ascii="Arial" w:hAnsi="Arial" w:cs="Arial"/>
            <w:i/>
            <w:iCs/>
            <w:sz w:val="20"/>
            <w:szCs w:val="20"/>
            <w:rPrChange w:id="168" w:author="Luis Barreiro" w:date="2022-11-16T20:02:00Z">
              <w:rPr>
                <w:rFonts w:ascii="Arial" w:hAnsi="Arial" w:cs="Arial"/>
                <w:sz w:val="20"/>
                <w:szCs w:val="20"/>
              </w:rPr>
            </w:rPrChange>
          </w:rPr>
          <w:t>Nature. 585. 357-362</w:t>
        </w:r>
        <w:r w:rsidRPr="004432E7">
          <w:rPr>
            <w:rFonts w:ascii="Arial" w:hAnsi="Arial" w:cs="Arial"/>
            <w:sz w:val="20"/>
            <w:szCs w:val="20"/>
          </w:rPr>
          <w:t xml:space="preserve">. </w:t>
        </w:r>
        <w:r w:rsidRPr="00DF19B2">
          <w:rPr>
            <w:rFonts w:ascii="Arial" w:hAnsi="Arial" w:cs="Arial"/>
            <w:sz w:val="20"/>
            <w:szCs w:val="20"/>
          </w:rPr>
          <w:fldChar w:fldCharType="begin"/>
        </w:r>
        <w:r w:rsidRPr="00DF19B2">
          <w:rPr>
            <w:rFonts w:ascii="Arial" w:hAnsi="Arial" w:cs="Arial"/>
            <w:sz w:val="20"/>
            <w:szCs w:val="20"/>
          </w:rPr>
          <w:instrText xml:space="preserve"> HYPERLINK "https://doi.org/10.1038/s41586-020-2649-2" </w:instrText>
        </w:r>
        <w:r w:rsidRPr="00DF19B2">
          <w:rPr>
            <w:rFonts w:ascii="Arial" w:hAnsi="Arial" w:cs="Arial"/>
            <w:sz w:val="20"/>
            <w:szCs w:val="20"/>
          </w:rPr>
          <w:fldChar w:fldCharType="separate"/>
        </w:r>
        <w:r w:rsidRPr="00DF19B2">
          <w:rPr>
            <w:rStyle w:val="Hyperlink"/>
            <w:rFonts w:ascii="Arial" w:hAnsi="Arial" w:cs="Arial"/>
            <w:sz w:val="20"/>
            <w:szCs w:val="20"/>
          </w:rPr>
          <w:t>10.1038/s41586-020-2649-2</w:t>
        </w:r>
        <w:r w:rsidRPr="00DF19B2">
          <w:rPr>
            <w:rFonts w:ascii="Arial" w:hAnsi="Arial" w:cs="Arial"/>
            <w:sz w:val="20"/>
            <w:szCs w:val="20"/>
          </w:rPr>
          <w:fldChar w:fldCharType="end"/>
        </w:r>
        <w:r>
          <w:rPr>
            <w:rFonts w:ascii="Arial" w:hAnsi="Arial" w:cs="Arial"/>
            <w:sz w:val="20"/>
            <w:szCs w:val="20"/>
          </w:rPr>
          <w:t xml:space="preserve"> (Accessed 1</w:t>
        </w:r>
      </w:ins>
      <w:ins w:id="169" w:author="Luis Barreiro" w:date="2022-11-16T21:30:00Z">
        <w:r w:rsidR="002E5CB7">
          <w:rPr>
            <w:rFonts w:ascii="Arial" w:hAnsi="Arial" w:cs="Arial"/>
            <w:sz w:val="20"/>
            <w:szCs w:val="20"/>
          </w:rPr>
          <w:t>0</w:t>
        </w:r>
      </w:ins>
      <w:ins w:id="170" w:author="Luis Barreiro" w:date="2022-11-16T20:02:00Z">
        <w:r>
          <w:rPr>
            <w:rFonts w:ascii="Arial" w:hAnsi="Arial" w:cs="Arial"/>
            <w:sz w:val="20"/>
            <w:szCs w:val="20"/>
          </w:rPr>
          <w:t xml:space="preserve"> November 2022).</w:t>
        </w:r>
      </w:ins>
    </w:p>
    <w:p w14:paraId="2E6FE218" w14:textId="51B92E88" w:rsidR="00A0646C" w:rsidRPr="002E5CB7" w:rsidRDefault="002E5CB7" w:rsidP="002E5CB7">
      <w:pPr>
        <w:pStyle w:val="Heading1"/>
        <w:rPr>
          <w:ins w:id="171" w:author="Luis Barreiro" w:date="2022-11-16T20:35:00Z"/>
          <w:rFonts w:ascii="Arial" w:hAnsi="Arial" w:cs="Arial"/>
          <w:b w:val="0"/>
          <w:bCs w:val="0"/>
          <w:sz w:val="20"/>
          <w:szCs w:val="20"/>
          <w:rPrChange w:id="172" w:author="Luis Barreiro" w:date="2022-11-16T21:29:00Z">
            <w:rPr>
              <w:ins w:id="173" w:author="Luis Barreiro" w:date="2022-11-16T20:35:00Z"/>
              <w:rFonts w:ascii="Arial" w:hAnsi="Arial" w:cs="Arial"/>
              <w:sz w:val="20"/>
              <w:szCs w:val="20"/>
            </w:rPr>
          </w:rPrChange>
        </w:rPr>
        <w:pPrChange w:id="174" w:author="Luis Barreiro" w:date="2022-11-16T21:29:00Z">
          <w:pPr/>
        </w:pPrChange>
      </w:pPr>
      <w:ins w:id="175" w:author="Luis Barreiro" w:date="2022-11-16T21:29:00Z">
        <w:r w:rsidRPr="00CB58D8">
          <w:rPr>
            <w:rFonts w:ascii="Arial" w:hAnsi="Arial" w:cs="Arial"/>
            <w:b w:val="0"/>
            <w:bCs w:val="0"/>
            <w:color w:val="000000"/>
            <w:sz w:val="20"/>
            <w:szCs w:val="20"/>
          </w:rPr>
          <w:t>Hjort-Jensen, M. (20</w:t>
        </w:r>
        <w:r>
          <w:rPr>
            <w:rFonts w:ascii="Arial" w:hAnsi="Arial" w:cs="Arial"/>
            <w:b w:val="0"/>
            <w:bCs w:val="0"/>
            <w:color w:val="000000"/>
            <w:sz w:val="20"/>
            <w:szCs w:val="20"/>
          </w:rPr>
          <w:t>22</w:t>
        </w:r>
        <w:r w:rsidRPr="00CB58D8">
          <w:rPr>
            <w:rFonts w:ascii="Arial" w:hAnsi="Arial" w:cs="Arial"/>
            <w:b w:val="0"/>
            <w:bCs w:val="0"/>
            <w:color w:val="000000"/>
            <w:sz w:val="20"/>
            <w:szCs w:val="20"/>
          </w:rPr>
          <w:t xml:space="preserve">). </w:t>
        </w:r>
        <w:r w:rsidRPr="00CB58D8">
          <w:rPr>
            <w:rFonts w:ascii="Arial" w:hAnsi="Arial" w:cs="Arial"/>
            <w:b w:val="0"/>
            <w:bCs w:val="0"/>
            <w:sz w:val="20"/>
            <w:szCs w:val="20"/>
          </w:rPr>
          <w:t>Applied Data Analysis and Machine Learning</w:t>
        </w:r>
        <w:r>
          <w:rPr>
            <w:rFonts w:ascii="Arial" w:hAnsi="Arial" w:cs="Arial"/>
            <w:b w:val="0"/>
            <w:bCs w:val="0"/>
            <w:sz w:val="20"/>
            <w:szCs w:val="20"/>
          </w:rPr>
          <w:t xml:space="preserve">. </w:t>
        </w:r>
        <w:r>
          <w:rPr>
            <w:rFonts w:ascii="Arial" w:hAnsi="Arial" w:cs="Arial"/>
            <w:b w:val="0"/>
            <w:bCs w:val="0"/>
            <w:sz w:val="20"/>
            <w:szCs w:val="20"/>
          </w:rPr>
          <w:fldChar w:fldCharType="begin"/>
        </w:r>
        <w:r>
          <w:rPr>
            <w:rFonts w:ascii="Arial" w:hAnsi="Arial" w:cs="Arial"/>
            <w:b w:val="0"/>
            <w:bCs w:val="0"/>
            <w:sz w:val="20"/>
            <w:szCs w:val="20"/>
          </w:rPr>
          <w:instrText xml:space="preserve"> HYPERLINK "</w:instrText>
        </w:r>
        <w:r w:rsidRPr="00CB58D8">
          <w:rPr>
            <w:rFonts w:ascii="Arial" w:hAnsi="Arial" w:cs="Arial"/>
            <w:b w:val="0"/>
            <w:bCs w:val="0"/>
            <w:sz w:val="20"/>
            <w:szCs w:val="20"/>
          </w:rPr>
          <w:instrText>https://compphysics.github.io/MachineLearning/doc/LectureNotes/_build/html/intro.html</w:instrText>
        </w:r>
        <w:r>
          <w:rPr>
            <w:rFonts w:ascii="Arial" w:hAnsi="Arial" w:cs="Arial"/>
            <w:b w:val="0"/>
            <w:bCs w:val="0"/>
            <w:sz w:val="20"/>
            <w:szCs w:val="20"/>
          </w:rPr>
          <w:instrText xml:space="preserve">" </w:instrText>
        </w:r>
        <w:r>
          <w:rPr>
            <w:rFonts w:ascii="Arial" w:hAnsi="Arial" w:cs="Arial"/>
            <w:b w:val="0"/>
            <w:bCs w:val="0"/>
            <w:sz w:val="20"/>
            <w:szCs w:val="20"/>
          </w:rPr>
          <w:fldChar w:fldCharType="separate"/>
        </w:r>
        <w:r w:rsidRPr="00030738">
          <w:rPr>
            <w:rStyle w:val="Hyperlink"/>
            <w:rFonts w:ascii="Arial" w:hAnsi="Arial" w:cs="Arial"/>
            <w:b w:val="0"/>
            <w:bCs w:val="0"/>
            <w:sz w:val="20"/>
            <w:szCs w:val="20"/>
          </w:rPr>
          <w:t>https://compphysics.github.io/MachineLearning/doc/LectureNotes/_build/html/intro.html</w:t>
        </w:r>
        <w:r>
          <w:rPr>
            <w:rFonts w:ascii="Arial" w:hAnsi="Arial" w:cs="Arial"/>
            <w:b w:val="0"/>
            <w:bCs w:val="0"/>
            <w:sz w:val="20"/>
            <w:szCs w:val="20"/>
          </w:rPr>
          <w:fldChar w:fldCharType="end"/>
        </w:r>
        <w:r>
          <w:rPr>
            <w:rFonts w:ascii="Arial" w:hAnsi="Arial" w:cs="Arial"/>
            <w:b w:val="0"/>
            <w:bCs w:val="0"/>
            <w:sz w:val="20"/>
            <w:szCs w:val="20"/>
          </w:rPr>
          <w:t>. (Accessed 1</w:t>
        </w:r>
      </w:ins>
      <w:ins w:id="176" w:author="Luis Barreiro" w:date="2022-11-16T21:30:00Z">
        <w:r>
          <w:rPr>
            <w:rFonts w:ascii="Arial" w:hAnsi="Arial" w:cs="Arial"/>
            <w:b w:val="0"/>
            <w:bCs w:val="0"/>
            <w:sz w:val="20"/>
            <w:szCs w:val="20"/>
          </w:rPr>
          <w:t>0</w:t>
        </w:r>
      </w:ins>
      <w:ins w:id="177" w:author="Luis Barreiro" w:date="2022-11-16T21:29:00Z">
        <w:r>
          <w:rPr>
            <w:rFonts w:ascii="Arial" w:hAnsi="Arial" w:cs="Arial"/>
            <w:b w:val="0"/>
            <w:bCs w:val="0"/>
            <w:sz w:val="20"/>
            <w:szCs w:val="20"/>
          </w:rPr>
          <w:t xml:space="preserve"> November 2022)</w:t>
        </w:r>
      </w:ins>
    </w:p>
    <w:p w14:paraId="54B4A0AF" w14:textId="77777777" w:rsidR="00A0646C" w:rsidRDefault="00A0646C" w:rsidP="00A0646C">
      <w:pPr>
        <w:spacing w:afterLines="40" w:after="96"/>
        <w:jc w:val="both"/>
        <w:rPr>
          <w:moveTo w:id="178" w:author="Luis Barreiro" w:date="2022-11-16T20:35:00Z"/>
          <w:rFonts w:ascii="Arial" w:hAnsi="Arial" w:cs="Arial"/>
          <w:sz w:val="20"/>
          <w:szCs w:val="20"/>
        </w:rPr>
      </w:pPr>
      <w:moveToRangeStart w:id="179" w:author="Luis Barreiro" w:date="2022-11-16T20:35:00Z" w:name="move119523318"/>
      <w:moveTo w:id="180" w:author="Luis Barreiro" w:date="2022-11-16T20:35:00Z">
        <w:r w:rsidRPr="0059356F">
          <w:rPr>
            <w:rFonts w:ascii="Arial" w:hAnsi="Arial" w:cs="Arial"/>
            <w:sz w:val="20"/>
            <w:szCs w:val="20"/>
          </w:rPr>
          <w:t xml:space="preserve">Kingma, D. P., &amp; Welling, M. (2014). Auto-Encoding Variational Bayes. </w:t>
        </w:r>
        <w:r w:rsidRPr="0059356F">
          <w:rPr>
            <w:rStyle w:val="Emphasis"/>
            <w:rFonts w:ascii="Arial" w:hAnsi="Arial" w:cs="Arial"/>
            <w:sz w:val="20"/>
            <w:szCs w:val="20"/>
          </w:rPr>
          <w:t>International Conference on Learning Representations (ICLR)</w:t>
        </w:r>
        <w:r w:rsidRPr="0059356F">
          <w:rPr>
            <w:rFonts w:ascii="Arial" w:hAnsi="Arial" w:cs="Arial"/>
            <w:sz w:val="20"/>
            <w:szCs w:val="20"/>
          </w:rPr>
          <w:t>.</w:t>
        </w:r>
      </w:moveTo>
    </w:p>
    <w:moveToRangeEnd w:id="179"/>
    <w:p w14:paraId="6B803E18" w14:textId="4289C31C" w:rsidR="00275343" w:rsidDel="00275343" w:rsidRDefault="00275343" w:rsidP="00BF518D">
      <w:pPr>
        <w:autoSpaceDE w:val="0"/>
        <w:autoSpaceDN w:val="0"/>
        <w:adjustRightInd w:val="0"/>
        <w:spacing w:after="0" w:line="240" w:lineRule="auto"/>
        <w:rPr>
          <w:del w:id="181" w:author="Luis Barreiro" w:date="2022-11-16T20:02:00Z"/>
          <w:rFonts w:ascii="Arial" w:hAnsi="Arial" w:cs="Arial"/>
          <w:sz w:val="20"/>
          <w:szCs w:val="20"/>
        </w:rPr>
      </w:pPr>
    </w:p>
    <w:p w14:paraId="0BE6BB63" w14:textId="77777777" w:rsidR="00275343" w:rsidRPr="00BF518D" w:rsidRDefault="00275343" w:rsidP="00BF518D">
      <w:pPr>
        <w:autoSpaceDE w:val="0"/>
        <w:autoSpaceDN w:val="0"/>
        <w:adjustRightInd w:val="0"/>
        <w:spacing w:after="0" w:line="240" w:lineRule="auto"/>
      </w:pPr>
    </w:p>
    <w:p w14:paraId="1753F53B" w14:textId="77777777" w:rsidR="00B72B55" w:rsidRPr="0059356F" w:rsidRDefault="001B081A" w:rsidP="0059356F">
      <w:pPr>
        <w:spacing w:afterLines="40" w:after="96" w:line="480" w:lineRule="auto"/>
        <w:jc w:val="both"/>
        <w:rPr>
          <w:rFonts w:ascii="Arial" w:hAnsi="Arial" w:cs="Arial"/>
          <w:sz w:val="20"/>
          <w:szCs w:val="20"/>
          <w:u w:val="single"/>
        </w:rPr>
      </w:pPr>
      <w:r w:rsidRPr="0059356F">
        <w:rPr>
          <w:rStyle w:val="HTMLCite"/>
          <w:rFonts w:ascii="Arial" w:hAnsi="Arial" w:cs="Arial"/>
          <w:i w:val="0"/>
          <w:iCs w:val="0"/>
          <w:sz w:val="20"/>
          <w:szCs w:val="20"/>
        </w:rPr>
        <w:t xml:space="preserve">Mishkin, D., &amp; Matas, J. (2016). All you need is a good init. </w:t>
      </w:r>
      <w:r w:rsidRPr="0059356F">
        <w:rPr>
          <w:rStyle w:val="Emphasis"/>
          <w:rFonts w:ascii="Arial" w:hAnsi="Arial" w:cs="Arial"/>
          <w:i w:val="0"/>
          <w:iCs w:val="0"/>
          <w:sz w:val="20"/>
          <w:szCs w:val="20"/>
        </w:rPr>
        <w:t>CoRR, abs/1511.06422</w:t>
      </w:r>
      <w:r w:rsidRPr="0059356F">
        <w:rPr>
          <w:rStyle w:val="HTMLCite"/>
          <w:rFonts w:ascii="Arial" w:hAnsi="Arial" w:cs="Arial"/>
          <w:sz w:val="20"/>
          <w:szCs w:val="20"/>
        </w:rPr>
        <w:t>.</w:t>
      </w:r>
      <w:r w:rsidR="00B72B55" w:rsidRPr="0059356F">
        <w:rPr>
          <w:rFonts w:ascii="Arial" w:hAnsi="Arial" w:cs="Arial"/>
          <w:sz w:val="20"/>
          <w:szCs w:val="20"/>
          <w:u w:val="single"/>
        </w:rPr>
        <w:t xml:space="preserve"> </w:t>
      </w:r>
    </w:p>
    <w:p w14:paraId="4EE9E0BD" w14:textId="0C740CD6" w:rsidR="0059356F" w:rsidRPr="0059356F" w:rsidDel="00A0646C" w:rsidRDefault="0059356F" w:rsidP="0059356F">
      <w:pPr>
        <w:autoSpaceDE w:val="0"/>
        <w:autoSpaceDN w:val="0"/>
        <w:adjustRightInd w:val="0"/>
        <w:spacing w:after="0" w:line="240" w:lineRule="auto"/>
        <w:rPr>
          <w:moveFrom w:id="182" w:author="Luis Barreiro" w:date="2022-11-16T20:34:00Z"/>
          <w:rFonts w:ascii="Arial" w:hAnsi="Arial" w:cs="Arial"/>
          <w:sz w:val="20"/>
          <w:szCs w:val="20"/>
        </w:rPr>
      </w:pPr>
      <w:moveFromRangeStart w:id="183" w:author="Luis Barreiro" w:date="2022-11-16T20:34:00Z" w:name="move119523282"/>
      <w:moveFrom w:id="184" w:author="Luis Barreiro" w:date="2022-11-16T20:34:00Z">
        <w:r w:rsidRPr="0059356F" w:rsidDel="00A0646C">
          <w:rPr>
            <w:rFonts w:ascii="Arial" w:hAnsi="Arial" w:cs="Arial"/>
            <w:sz w:val="20"/>
            <w:szCs w:val="20"/>
          </w:rPr>
          <w:t>Duchi, J., Hazan, E., and Singer, Y. (2011). Adaptive subgradient methods for online</w:t>
        </w:r>
      </w:moveFrom>
    </w:p>
    <w:p w14:paraId="56363551" w14:textId="77C59A72" w:rsidR="0059356F" w:rsidDel="00A0646C" w:rsidRDefault="0059356F" w:rsidP="0059356F">
      <w:pPr>
        <w:spacing w:after="0"/>
        <w:jc w:val="both"/>
        <w:rPr>
          <w:moveFrom w:id="185" w:author="Luis Barreiro" w:date="2022-11-16T20:34:00Z"/>
          <w:rFonts w:ascii="Arial" w:hAnsi="Arial" w:cs="Arial"/>
          <w:sz w:val="20"/>
          <w:szCs w:val="20"/>
        </w:rPr>
      </w:pPr>
      <w:moveFrom w:id="186" w:author="Luis Barreiro" w:date="2022-11-16T20:34:00Z">
        <w:r w:rsidRPr="0059356F" w:rsidDel="00A0646C">
          <w:rPr>
            <w:rFonts w:ascii="Arial" w:hAnsi="Arial" w:cs="Arial"/>
            <w:sz w:val="20"/>
            <w:szCs w:val="20"/>
          </w:rPr>
          <w:t xml:space="preserve">learning and stochastic optimization. </w:t>
        </w:r>
        <w:r w:rsidRPr="0059356F" w:rsidDel="00A0646C">
          <w:rPr>
            <w:rFonts w:ascii="Arial" w:hAnsi="Arial" w:cs="Arial"/>
            <w:i/>
            <w:iCs/>
            <w:sz w:val="20"/>
            <w:szCs w:val="20"/>
          </w:rPr>
          <w:t>Journal of Machine Learning Research</w:t>
        </w:r>
        <w:r w:rsidRPr="0059356F" w:rsidDel="00A0646C">
          <w:rPr>
            <w:rFonts w:ascii="Arial" w:hAnsi="Arial" w:cs="Arial"/>
            <w:sz w:val="20"/>
            <w:szCs w:val="20"/>
          </w:rPr>
          <w:t>. 307</w:t>
        </w:r>
      </w:moveFrom>
    </w:p>
    <w:moveFromRangeEnd w:id="183"/>
    <w:p w14:paraId="2014B9DC" w14:textId="30DD5D66" w:rsidR="0059356F" w:rsidRPr="0059356F" w:rsidDel="00A0646C" w:rsidRDefault="0059356F" w:rsidP="0059356F">
      <w:pPr>
        <w:spacing w:after="0"/>
        <w:jc w:val="both"/>
        <w:rPr>
          <w:del w:id="187" w:author="Luis Barreiro" w:date="2022-11-16T20:34:00Z"/>
          <w:rFonts w:ascii="Arial" w:hAnsi="Arial" w:cs="Arial"/>
          <w:sz w:val="20"/>
          <w:szCs w:val="20"/>
        </w:rPr>
      </w:pPr>
    </w:p>
    <w:p w14:paraId="4AF9E9D6" w14:textId="77795AD5" w:rsidR="00F32E7A" w:rsidRPr="00DF19B2" w:rsidRDefault="0059356F" w:rsidP="00A0646C">
      <w:pPr>
        <w:spacing w:afterLines="40" w:after="96"/>
        <w:jc w:val="both"/>
        <w:rPr>
          <w:ins w:id="188" w:author="Luis Barreiro" w:date="2022-11-16T19:49:00Z"/>
          <w:rFonts w:ascii="Arial" w:hAnsi="Arial" w:cs="Arial"/>
          <w:sz w:val="20"/>
          <w:szCs w:val="20"/>
        </w:rPr>
        <w:pPrChange w:id="189" w:author="Luis Barreiro" w:date="2022-11-16T20:34:00Z">
          <w:pPr/>
        </w:pPrChange>
      </w:pPr>
      <w:moveFromRangeStart w:id="190" w:author="Luis Barreiro" w:date="2022-11-16T20:35:00Z" w:name="move119523318"/>
      <w:moveFrom w:id="191" w:author="Luis Barreiro" w:date="2022-11-16T20:35:00Z">
        <w:r w:rsidRPr="0059356F" w:rsidDel="00A0646C">
          <w:rPr>
            <w:rFonts w:ascii="Arial" w:hAnsi="Arial" w:cs="Arial"/>
            <w:sz w:val="20"/>
            <w:szCs w:val="20"/>
          </w:rPr>
          <w:t xml:space="preserve">Kingma, D. P., &amp; Welling, M. (2014). Auto-Encoding Variational Bayes. </w:t>
        </w:r>
        <w:r w:rsidRPr="0059356F" w:rsidDel="00A0646C">
          <w:rPr>
            <w:rStyle w:val="Emphasis"/>
            <w:rFonts w:ascii="Arial" w:hAnsi="Arial" w:cs="Arial"/>
            <w:sz w:val="20"/>
            <w:szCs w:val="20"/>
          </w:rPr>
          <w:t>International Conference on Learning Representations (ICLR)</w:t>
        </w:r>
        <w:r w:rsidRPr="0059356F" w:rsidDel="00A0646C">
          <w:rPr>
            <w:rFonts w:ascii="Arial" w:hAnsi="Arial" w:cs="Arial"/>
            <w:sz w:val="20"/>
            <w:szCs w:val="20"/>
          </w:rPr>
          <w:t>.</w:t>
        </w:r>
      </w:moveFrom>
      <w:moveFromRangeEnd w:id="190"/>
      <w:ins w:id="192" w:author="Luis Barreiro" w:date="2022-11-16T19:49:00Z">
        <w:r w:rsidR="00F32E7A" w:rsidRPr="00DF19B2">
          <w:rPr>
            <w:rFonts w:ascii="Arial" w:hAnsi="Arial" w:cs="Arial"/>
            <w:sz w:val="20"/>
            <w:szCs w:val="20"/>
          </w:rPr>
          <w:t xml:space="preserve">Pedregosa, F., Varoquaux, G., Gramfort, A., Michel, V., and Thirian, B. </w:t>
        </w:r>
        <w:r w:rsidR="00F32E7A">
          <w:rPr>
            <w:rFonts w:ascii="Arial" w:hAnsi="Arial" w:cs="Arial"/>
            <w:sz w:val="20"/>
            <w:szCs w:val="20"/>
          </w:rPr>
          <w:t>(</w:t>
        </w:r>
        <w:r w:rsidR="00F32E7A" w:rsidRPr="00DF19B2">
          <w:rPr>
            <w:rFonts w:ascii="Arial" w:hAnsi="Arial" w:cs="Arial"/>
            <w:sz w:val="20"/>
            <w:szCs w:val="20"/>
          </w:rPr>
          <w:t>2011</w:t>
        </w:r>
        <w:r w:rsidR="00F32E7A">
          <w:rPr>
            <w:rFonts w:ascii="Arial" w:hAnsi="Arial" w:cs="Arial"/>
            <w:sz w:val="20"/>
            <w:szCs w:val="20"/>
          </w:rPr>
          <w:t>)</w:t>
        </w:r>
        <w:r w:rsidR="00F32E7A" w:rsidRPr="00DF19B2">
          <w:rPr>
            <w:rFonts w:ascii="Arial" w:hAnsi="Arial" w:cs="Arial"/>
            <w:sz w:val="20"/>
            <w:szCs w:val="20"/>
          </w:rPr>
          <w:t>. Scikit-learn: Machine Learning in Python</w:t>
        </w:r>
      </w:ins>
      <w:ins w:id="193" w:author="Luis Barreiro" w:date="2022-11-16T20:35:00Z">
        <w:r w:rsidR="00D93CB9">
          <w:rPr>
            <w:rFonts w:ascii="Arial" w:hAnsi="Arial" w:cs="Arial"/>
            <w:sz w:val="20"/>
            <w:szCs w:val="20"/>
          </w:rPr>
          <w:t>.</w:t>
        </w:r>
      </w:ins>
      <w:ins w:id="194" w:author="Luis Barreiro" w:date="2022-11-16T19:49:00Z">
        <w:r w:rsidR="00F32E7A" w:rsidRPr="00DF19B2">
          <w:rPr>
            <w:rFonts w:ascii="Arial" w:hAnsi="Arial" w:cs="Arial"/>
            <w:sz w:val="20"/>
            <w:szCs w:val="20"/>
          </w:rPr>
          <w:t xml:space="preserve"> </w:t>
        </w:r>
        <w:r w:rsidR="00F32E7A" w:rsidRPr="00D93CB9">
          <w:rPr>
            <w:rFonts w:ascii="Arial" w:hAnsi="Arial" w:cs="Arial"/>
            <w:i/>
            <w:iCs/>
            <w:sz w:val="20"/>
            <w:szCs w:val="20"/>
            <w:rPrChange w:id="195" w:author="Luis Barreiro" w:date="2022-11-16T20:36:00Z">
              <w:rPr>
                <w:rFonts w:ascii="Arial" w:hAnsi="Arial" w:cs="Arial"/>
                <w:sz w:val="20"/>
                <w:szCs w:val="20"/>
              </w:rPr>
            </w:rPrChange>
          </w:rPr>
          <w:t>Journal of Machine Learning, v. 12, p. 2825-2830</w:t>
        </w:r>
        <w:r w:rsidR="00F32E7A" w:rsidRPr="00DF19B2">
          <w:rPr>
            <w:rFonts w:ascii="Arial" w:hAnsi="Arial" w:cs="Arial"/>
            <w:sz w:val="20"/>
            <w:szCs w:val="20"/>
          </w:rPr>
          <w:t>.</w:t>
        </w:r>
      </w:ins>
    </w:p>
    <w:p w14:paraId="30BD105E" w14:textId="279574D3" w:rsidR="00F32E7A" w:rsidRDefault="00F32E7A" w:rsidP="0059356F">
      <w:pPr>
        <w:spacing w:afterLines="40" w:after="96"/>
        <w:jc w:val="both"/>
        <w:rPr>
          <w:ins w:id="196" w:author="Luis Barreiro" w:date="2022-11-16T20:09:00Z"/>
          <w:rFonts w:ascii="Arial" w:hAnsi="Arial" w:cs="Arial"/>
          <w:sz w:val="20"/>
          <w:szCs w:val="20"/>
        </w:rPr>
      </w:pPr>
    </w:p>
    <w:p w14:paraId="3974A3DC" w14:textId="2540A6F9" w:rsidR="0062049E" w:rsidRDefault="0062049E" w:rsidP="0062049E">
      <w:pPr>
        <w:rPr>
          <w:ins w:id="197" w:author="Luis Barreiro" w:date="2022-11-16T20:09:00Z"/>
        </w:rPr>
      </w:pPr>
      <w:ins w:id="198" w:author="Luis Barreiro" w:date="2022-11-16T20:09:00Z">
        <w:r w:rsidRPr="00A75107">
          <w:rPr>
            <w:rFonts w:ascii="Arial" w:eastAsia="Times New Roman" w:hAnsi="Arial" w:cs="Arial"/>
            <w:sz w:val="20"/>
            <w:szCs w:val="20"/>
          </w:rPr>
          <w:t xml:space="preserve">Waskom, Michael. (2021). </w:t>
        </w:r>
        <w:r>
          <w:rPr>
            <w:rFonts w:ascii="Arial" w:eastAsia="Times New Roman" w:hAnsi="Arial" w:cs="Arial"/>
            <w:sz w:val="20"/>
            <w:szCs w:val="20"/>
          </w:rPr>
          <w:t>S</w:t>
        </w:r>
        <w:r w:rsidRPr="00A75107">
          <w:rPr>
            <w:rFonts w:ascii="Arial" w:eastAsia="Times New Roman" w:hAnsi="Arial" w:cs="Arial"/>
            <w:sz w:val="20"/>
            <w:szCs w:val="20"/>
          </w:rPr>
          <w:t xml:space="preserve">eaborn: statistical data visualization. </w:t>
        </w:r>
        <w:r w:rsidRPr="00A75107">
          <w:rPr>
            <w:rFonts w:ascii="Arial" w:eastAsia="Times New Roman" w:hAnsi="Arial" w:cs="Arial"/>
            <w:i/>
            <w:iCs/>
            <w:sz w:val="20"/>
            <w:szCs w:val="20"/>
          </w:rPr>
          <w:t>Journal of Open Source Software. 6. 3021</w:t>
        </w:r>
        <w:r w:rsidRPr="00A75107">
          <w:rPr>
            <w:rFonts w:ascii="Arial" w:eastAsia="Times New Roman" w:hAnsi="Arial" w:cs="Arial"/>
            <w:sz w:val="20"/>
            <w:szCs w:val="20"/>
          </w:rPr>
          <w:t xml:space="preserve">. </w:t>
        </w:r>
        <w:r w:rsidRPr="00A75107">
          <w:rPr>
            <w:rFonts w:ascii="Arial" w:hAnsi="Arial" w:cs="Arial"/>
            <w:sz w:val="20"/>
            <w:szCs w:val="20"/>
          </w:rPr>
          <w:fldChar w:fldCharType="begin"/>
        </w:r>
        <w:r w:rsidRPr="00A75107">
          <w:rPr>
            <w:rFonts w:ascii="Arial" w:hAnsi="Arial" w:cs="Arial"/>
            <w:sz w:val="20"/>
            <w:szCs w:val="20"/>
          </w:rPr>
          <w:instrText xml:space="preserve"> HYPERLINK "https://doi.org/10.5281/zenodo.883859" </w:instrText>
        </w:r>
        <w:r w:rsidRPr="00A75107">
          <w:rPr>
            <w:rFonts w:ascii="Arial" w:hAnsi="Arial" w:cs="Arial"/>
            <w:sz w:val="20"/>
            <w:szCs w:val="20"/>
          </w:rPr>
          <w:fldChar w:fldCharType="separate"/>
        </w:r>
        <w:r w:rsidRPr="00A75107">
          <w:rPr>
            <w:rStyle w:val="Hyperlink"/>
            <w:rFonts w:ascii="Arial" w:hAnsi="Arial" w:cs="Arial"/>
            <w:sz w:val="20"/>
            <w:szCs w:val="20"/>
          </w:rPr>
          <w:t>https://doi.org</w:t>
        </w:r>
        <w:r w:rsidRPr="00A75107">
          <w:rPr>
            <w:rStyle w:val="Hyperlink"/>
            <w:rFonts w:ascii="Arial" w:hAnsi="Arial" w:cs="Arial"/>
            <w:sz w:val="20"/>
            <w:szCs w:val="20"/>
          </w:rPr>
          <w:t>/</w:t>
        </w:r>
        <w:r w:rsidRPr="00A75107">
          <w:rPr>
            <w:rStyle w:val="Hyperlink"/>
            <w:rFonts w:ascii="Arial" w:hAnsi="Arial" w:cs="Arial"/>
            <w:sz w:val="20"/>
            <w:szCs w:val="20"/>
          </w:rPr>
          <w:t>10.5281/zenodo.883859</w:t>
        </w:r>
        <w:r w:rsidRPr="00A75107">
          <w:rPr>
            <w:rFonts w:ascii="Arial" w:hAnsi="Arial" w:cs="Arial"/>
            <w:sz w:val="20"/>
            <w:szCs w:val="20"/>
          </w:rPr>
          <w:fldChar w:fldCharType="end"/>
        </w:r>
        <w:r>
          <w:t xml:space="preserve"> </w:t>
        </w:r>
        <w:r>
          <w:rPr>
            <w:rFonts w:ascii="Arial" w:hAnsi="Arial" w:cs="Arial"/>
            <w:sz w:val="20"/>
            <w:szCs w:val="20"/>
          </w:rPr>
          <w:t>(Accessed 1</w:t>
        </w:r>
      </w:ins>
      <w:ins w:id="199" w:author="Luis Barreiro" w:date="2022-11-16T21:30:00Z">
        <w:r w:rsidR="002E5CB7">
          <w:rPr>
            <w:rFonts w:ascii="Arial" w:hAnsi="Arial" w:cs="Arial"/>
            <w:sz w:val="20"/>
            <w:szCs w:val="20"/>
          </w:rPr>
          <w:t>0</w:t>
        </w:r>
      </w:ins>
      <w:ins w:id="200" w:author="Luis Barreiro" w:date="2022-11-16T20:09:00Z">
        <w:r>
          <w:rPr>
            <w:rFonts w:ascii="Arial" w:hAnsi="Arial" w:cs="Arial"/>
            <w:sz w:val="20"/>
            <w:szCs w:val="20"/>
          </w:rPr>
          <w:t xml:space="preserve"> November 2022).</w:t>
        </w:r>
      </w:ins>
    </w:p>
    <w:p w14:paraId="2BAF7E5F" w14:textId="77777777" w:rsidR="0062049E" w:rsidRPr="0059356F" w:rsidDel="00A0646C" w:rsidRDefault="0062049E" w:rsidP="0059356F">
      <w:pPr>
        <w:spacing w:afterLines="40" w:after="96"/>
        <w:jc w:val="both"/>
        <w:rPr>
          <w:del w:id="201" w:author="Luis Barreiro" w:date="2022-11-16T20:35:00Z"/>
          <w:rFonts w:ascii="Arial" w:hAnsi="Arial" w:cs="Arial"/>
          <w:sz w:val="20"/>
          <w:szCs w:val="20"/>
        </w:rPr>
      </w:pPr>
    </w:p>
    <w:p w14:paraId="542C9F58" w14:textId="77777777" w:rsidR="0059356F" w:rsidRPr="00AA7E6C" w:rsidRDefault="0059356F" w:rsidP="00AA7E6C">
      <w:pPr>
        <w:spacing w:line="480" w:lineRule="auto"/>
        <w:jc w:val="both"/>
        <w:rPr>
          <w:rFonts w:ascii="Arial" w:hAnsi="Arial" w:cs="Arial"/>
          <w:sz w:val="20"/>
          <w:szCs w:val="20"/>
        </w:rPr>
      </w:pPr>
    </w:p>
    <w:sectPr w:rsidR="0059356F" w:rsidRPr="00AA7E6C" w:rsidSect="00A10BF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main Corseri" w:date="2022-11-16T16:37:00Z" w:initials="RC">
    <w:p w14:paraId="1725B62E" w14:textId="77777777" w:rsidR="003F0824" w:rsidRPr="00A0646C" w:rsidRDefault="003F0824" w:rsidP="00436856">
      <w:pPr>
        <w:pStyle w:val="CommentText"/>
      </w:pPr>
      <w:r>
        <w:rPr>
          <w:rStyle w:val="CommentReference"/>
        </w:rPr>
        <w:annotationRef/>
      </w:r>
      <w:r>
        <w:rPr>
          <w:lang w:val="nb-NO"/>
        </w:rPr>
        <w:t>You should read today's email from Morten Jensen where he describes how to write the intro in 3 parts in comments to project 1.</w:t>
      </w:r>
    </w:p>
  </w:comment>
  <w:comment w:id="4" w:author="Romain Corseri" w:date="2022-11-16T16:24:00Z" w:initials="RC">
    <w:p w14:paraId="3FD05706" w14:textId="77777777" w:rsidR="00C62E81" w:rsidRDefault="00C62E81" w:rsidP="00C62E81">
      <w:pPr>
        <w:pStyle w:val="CommentText"/>
      </w:pPr>
      <w:r>
        <w:rPr>
          <w:rStyle w:val="CommentReference"/>
        </w:rPr>
        <w:annotationRef/>
      </w:r>
      <w:r>
        <w:rPr>
          <w:lang w:val="nb-NO"/>
        </w:rPr>
        <w:t>I think you should mention the Universal approximation theorem here.</w:t>
      </w:r>
    </w:p>
  </w:comment>
  <w:comment w:id="2" w:author="Romain Corseri" w:date="2022-11-16T16:24:00Z" w:initials="RC">
    <w:p w14:paraId="36A74DE8" w14:textId="77777777" w:rsidR="00C62E81" w:rsidRDefault="00C62E81" w:rsidP="00C62E81">
      <w:pPr>
        <w:pStyle w:val="CommentText"/>
      </w:pPr>
      <w:r>
        <w:rPr>
          <w:rStyle w:val="CommentReference"/>
        </w:rPr>
        <w:annotationRef/>
      </w:r>
      <w:r>
        <w:rPr>
          <w:lang w:val="nb-NO"/>
        </w:rPr>
        <w:t xml:space="preserve">I think this sentence is better as start of the intro. Perhaps specify which fields: image , language classification etc. </w:t>
      </w:r>
    </w:p>
  </w:comment>
  <w:comment w:id="11" w:author="Romain Corseri" w:date="2022-11-16T16:23:00Z" w:initials="RC">
    <w:p w14:paraId="440429A4" w14:textId="09744F6E" w:rsidR="00AF49F3" w:rsidRDefault="00AF49F3" w:rsidP="00F316C2">
      <w:pPr>
        <w:pStyle w:val="CommentText"/>
      </w:pPr>
      <w:r>
        <w:rPr>
          <w:rStyle w:val="CommentReference"/>
        </w:rPr>
        <w:annotationRef/>
      </w:r>
      <w:r>
        <w:rPr>
          <w:lang w:val="nb-NO"/>
        </w:rPr>
        <w:t>I have a hard times to understand this sentence. Perhaps simplify and split into 2 sentences?</w:t>
      </w:r>
    </w:p>
  </w:comment>
  <w:comment w:id="18" w:author="Romain Corseri" w:date="2022-11-16T16:24:00Z" w:initials="RC">
    <w:p w14:paraId="64F615DC" w14:textId="77777777" w:rsidR="00AF49F3" w:rsidRDefault="00AF49F3" w:rsidP="00804009">
      <w:pPr>
        <w:pStyle w:val="CommentText"/>
      </w:pPr>
      <w:r>
        <w:rPr>
          <w:rStyle w:val="CommentReference"/>
        </w:rPr>
        <w:annotationRef/>
      </w:r>
      <w:r>
        <w:rPr>
          <w:lang w:val="nb-NO"/>
        </w:rPr>
        <w:t>I think you should mention the Universal approximation theorem here.</w:t>
      </w:r>
    </w:p>
  </w:comment>
  <w:comment w:id="16" w:author="Romain Corseri" w:date="2022-11-16T16:24:00Z" w:initials="RC">
    <w:p w14:paraId="474D8A6F" w14:textId="45464AF3" w:rsidR="00AF49F3" w:rsidRDefault="00AF49F3" w:rsidP="003A5FFA">
      <w:pPr>
        <w:pStyle w:val="CommentText"/>
      </w:pPr>
      <w:r>
        <w:rPr>
          <w:rStyle w:val="CommentReference"/>
        </w:rPr>
        <w:annotationRef/>
      </w:r>
      <w:r>
        <w:rPr>
          <w:lang w:val="nb-NO"/>
        </w:rPr>
        <w:t xml:space="preserve">I think this sentence is better as start of the intro. Perhaps specify which fields: image , language classification etc. </w:t>
      </w:r>
    </w:p>
  </w:comment>
  <w:comment w:id="33" w:author="Romain Corseri" w:date="2022-11-16T16:25:00Z" w:initials="RC">
    <w:p w14:paraId="662E06A3" w14:textId="77777777" w:rsidR="00AF49F3" w:rsidRDefault="00AF49F3" w:rsidP="00564A79">
      <w:pPr>
        <w:pStyle w:val="CommentText"/>
      </w:pPr>
      <w:r>
        <w:rPr>
          <w:rStyle w:val="CommentReference"/>
        </w:rPr>
        <w:annotationRef/>
      </w:r>
      <w:r>
        <w:rPr>
          <w:lang w:val="nb-NO"/>
        </w:rPr>
        <w:t>Add to reference list</w:t>
      </w:r>
    </w:p>
  </w:comment>
  <w:comment w:id="34" w:author="Luis Barreiro" w:date="2022-11-16T20:33:00Z" w:initials="LB">
    <w:p w14:paraId="7F3B2CAF" w14:textId="77777777" w:rsidR="00A0646C" w:rsidRDefault="00A0646C" w:rsidP="00DC255D">
      <w:pPr>
        <w:pStyle w:val="CommentText"/>
      </w:pPr>
      <w:r>
        <w:rPr>
          <w:rStyle w:val="CommentReference"/>
        </w:rPr>
        <w:annotationRef/>
      </w:r>
      <w:r>
        <w:t>done</w:t>
      </w:r>
    </w:p>
  </w:comment>
  <w:comment w:id="35" w:author="Romain Corseri" w:date="2022-11-16T16:27:00Z" w:initials="RC">
    <w:p w14:paraId="4A41C8AB" w14:textId="7A8D4522" w:rsidR="00AF49F3" w:rsidRDefault="00AF49F3" w:rsidP="0014542E">
      <w:pPr>
        <w:pStyle w:val="CommentText"/>
      </w:pPr>
      <w:r>
        <w:rPr>
          <w:rStyle w:val="CommentReference"/>
        </w:rPr>
        <w:annotationRef/>
      </w:r>
      <w:r>
        <w:rPr>
          <w:lang w:val="nb-NO"/>
        </w:rPr>
        <w:t>We also test Logistic Regression</w:t>
      </w:r>
    </w:p>
  </w:comment>
  <w:comment w:id="41" w:author="Romain Corseri" w:date="2022-11-16T16:28:00Z" w:initials="RC">
    <w:p w14:paraId="4B45ED93" w14:textId="77777777" w:rsidR="00AF49F3" w:rsidRDefault="00AF49F3" w:rsidP="007C7943">
      <w:pPr>
        <w:pStyle w:val="CommentText"/>
      </w:pPr>
      <w:r>
        <w:rPr>
          <w:rStyle w:val="CommentReference"/>
        </w:rPr>
        <w:annotationRef/>
      </w:r>
      <w:r>
        <w:rPr>
          <w:lang w:val="nb-NO"/>
        </w:rPr>
        <w:t>I am not sure if this is at the right place. Perhaps just remove?</w:t>
      </w:r>
    </w:p>
  </w:comment>
  <w:comment w:id="45" w:author="Luis Barreiro" w:date="2022-11-14T09:51:00Z" w:initials="LB">
    <w:p w14:paraId="66B103B7" w14:textId="19386D7B" w:rsidR="00CF2F29" w:rsidRDefault="00CF2F29" w:rsidP="00CF2F29">
      <w:pPr>
        <w:pStyle w:val="CommentText"/>
      </w:pPr>
      <w:r>
        <w:rPr>
          <w:rStyle w:val="CommentReference"/>
        </w:rPr>
        <w:annotationRef/>
      </w:r>
      <w:r>
        <w:t>Define cost function somewhere</w:t>
      </w:r>
    </w:p>
  </w:comment>
  <w:comment w:id="46" w:author="Romain Corseri" w:date="2022-11-16T16:31:00Z" w:initials="RC">
    <w:p w14:paraId="1CBAD6A6" w14:textId="77777777" w:rsidR="00AF49F3" w:rsidRDefault="00AF49F3" w:rsidP="00FE7481">
      <w:pPr>
        <w:pStyle w:val="CommentText"/>
      </w:pPr>
      <w:r>
        <w:rPr>
          <w:rStyle w:val="CommentReference"/>
        </w:rPr>
        <w:annotationRef/>
      </w:r>
      <w:r>
        <w:rPr>
          <w:lang w:val="nb-NO"/>
        </w:rPr>
        <w:t>yes</w:t>
      </w:r>
    </w:p>
  </w:comment>
  <w:comment w:id="61" w:author="Romain Corseri" w:date="2022-11-16T16:34:00Z" w:initials="RC">
    <w:p w14:paraId="7B53C291" w14:textId="77777777" w:rsidR="00BF518D" w:rsidRDefault="00BF518D" w:rsidP="00BF518D">
      <w:pPr>
        <w:pStyle w:val="CommentText"/>
      </w:pPr>
      <w:r>
        <w:rPr>
          <w:rStyle w:val="CommentReference"/>
        </w:rPr>
        <w:annotationRef/>
      </w:r>
      <w:r>
        <w:rPr>
          <w:lang w:val="nb-NO"/>
        </w:rPr>
        <w:t>What is Geron?</w:t>
      </w:r>
    </w:p>
  </w:comment>
  <w:comment w:id="62" w:author="Luis Barreiro" w:date="2022-11-16T19:39:00Z" w:initials="LB">
    <w:p w14:paraId="575C3DDE" w14:textId="77777777" w:rsidR="00BF518D" w:rsidRDefault="00BF518D" w:rsidP="00BF518D">
      <w:pPr>
        <w:pStyle w:val="CommentText"/>
      </w:pPr>
      <w:r>
        <w:rPr>
          <w:rStyle w:val="CommentReference"/>
        </w:rPr>
        <w:annotationRef/>
      </w:r>
      <w:r>
        <w:t>Reference</w:t>
      </w:r>
    </w:p>
  </w:comment>
  <w:comment w:id="64" w:author="Romain Corseri" w:date="2022-11-16T16:34:00Z" w:initials="RC">
    <w:p w14:paraId="619C86E7" w14:textId="77777777" w:rsidR="00CC2DA2" w:rsidRDefault="00CC2DA2" w:rsidP="00092590">
      <w:pPr>
        <w:pStyle w:val="CommentText"/>
      </w:pPr>
      <w:r>
        <w:rPr>
          <w:rStyle w:val="CommentReference"/>
        </w:rPr>
        <w:annotationRef/>
      </w:r>
      <w:r>
        <w:rPr>
          <w:lang w:val="nb-NO"/>
        </w:rPr>
        <w:t>What is Geron?</w:t>
      </w:r>
    </w:p>
  </w:comment>
  <w:comment w:id="68" w:author="Romain Corseri" w:date="2022-11-16T16:34:00Z" w:initials="RC">
    <w:p w14:paraId="1F5345D1" w14:textId="60A94625" w:rsidR="00CC2DA2" w:rsidRDefault="00CC2DA2" w:rsidP="004C7000">
      <w:pPr>
        <w:pStyle w:val="CommentText"/>
      </w:pPr>
      <w:r>
        <w:rPr>
          <w:rStyle w:val="CommentReference"/>
        </w:rPr>
        <w:annotationRef/>
      </w:r>
      <w:r>
        <w:rPr>
          <w:lang w:val="nb-NO"/>
        </w:rPr>
        <w:t>Add proper reference</w:t>
      </w:r>
    </w:p>
  </w:comment>
  <w:comment w:id="69" w:author="Luis Barreiro" w:date="2022-11-16T19:45:00Z" w:initials="LB">
    <w:p w14:paraId="5DFCC0B3" w14:textId="77777777" w:rsidR="00F32E7A" w:rsidRDefault="00F32E7A" w:rsidP="009C3872">
      <w:pPr>
        <w:pStyle w:val="CommentText"/>
      </w:pPr>
      <w:r>
        <w:rPr>
          <w:rStyle w:val="CommentReference"/>
        </w:rPr>
        <w:annotationRef/>
      </w:r>
      <w:r>
        <w:t>Done, it was in draft mode :P</w:t>
      </w:r>
    </w:p>
  </w:comment>
  <w:comment w:id="94" w:author="Romain Corseri" w:date="2022-11-16T16:05:00Z" w:initials="RC">
    <w:p w14:paraId="3B747EED" w14:textId="0146E355" w:rsidR="00775972" w:rsidRDefault="00775972" w:rsidP="00CB2633">
      <w:pPr>
        <w:pStyle w:val="CommentText"/>
      </w:pPr>
      <w:r>
        <w:rPr>
          <w:rStyle w:val="CommentReference"/>
        </w:rPr>
        <w:annotationRef/>
      </w:r>
      <w:r>
        <w:rPr>
          <w:lang w:val="nb-NO"/>
        </w:rPr>
        <w:t xml:space="preserve">Please add a reference for each librairy (see project 1) </w:t>
      </w:r>
    </w:p>
  </w:comment>
  <w:comment w:id="95" w:author="Luis Barreiro" w:date="2022-11-16T20:32:00Z" w:initials="LB">
    <w:p w14:paraId="308D6934" w14:textId="77777777" w:rsidR="00A0646C" w:rsidRDefault="00A0646C" w:rsidP="004745AF">
      <w:pPr>
        <w:pStyle w:val="CommentText"/>
      </w:pPr>
      <w:r>
        <w:rPr>
          <w:rStyle w:val="CommentReference"/>
        </w:rPr>
        <w:annotationRef/>
      </w:r>
      <w:r>
        <w:t>done</w:t>
      </w:r>
    </w:p>
  </w:comment>
  <w:comment w:id="108" w:author="Luis Barreiro" w:date="2022-11-16T20:32:00Z" w:initials="LB">
    <w:p w14:paraId="3023A877" w14:textId="0793EC71" w:rsidR="00A0646C" w:rsidRDefault="00A0646C" w:rsidP="006D7F5E">
      <w:pPr>
        <w:pStyle w:val="CommentText"/>
      </w:pPr>
      <w:r>
        <w:rPr>
          <w:rStyle w:val="CommentReference"/>
        </w:rPr>
        <w:annotationRef/>
      </w:r>
      <w:r>
        <w:t>Should we include this in the references_</w:t>
      </w:r>
    </w:p>
  </w:comment>
  <w:comment w:id="116" w:author="Romain Corseri" w:date="2022-11-16T16:55:00Z" w:initials="RC">
    <w:p w14:paraId="38EF14FE" w14:textId="7E2E9D68" w:rsidR="000C1309" w:rsidRDefault="000C1309" w:rsidP="000A3D97">
      <w:pPr>
        <w:pStyle w:val="CommentText"/>
      </w:pPr>
      <w:r>
        <w:rPr>
          <w:rStyle w:val="CommentReference"/>
        </w:rPr>
        <w:annotationRef/>
      </w:r>
      <w:r>
        <w:rPr>
          <w:lang w:val="nb-NO"/>
        </w:rPr>
        <w:t>Please increase the font in the graph so we can read the axis labels.</w:t>
      </w:r>
    </w:p>
  </w:comment>
  <w:comment w:id="118" w:author="Luis Barreiro" w:date="2022-11-16T21:50:00Z" w:initials="LB">
    <w:p w14:paraId="56DE2AA5" w14:textId="77777777" w:rsidR="00652735" w:rsidRDefault="00652735" w:rsidP="00647595">
      <w:pPr>
        <w:pStyle w:val="CommentText"/>
      </w:pPr>
      <w:r>
        <w:rPr>
          <w:rStyle w:val="CommentReference"/>
        </w:rPr>
        <w:annotationRef/>
      </w:r>
      <w:r>
        <w:t>Is this all in Figure 3? Please check and correct the figure numbers</w:t>
      </w:r>
    </w:p>
  </w:comment>
  <w:comment w:id="122" w:author="Luis Barreiro" w:date="2022-11-16T21:52:00Z" w:initials="LB">
    <w:p w14:paraId="20C280FB" w14:textId="77777777" w:rsidR="00652735" w:rsidRDefault="00652735" w:rsidP="00EA31A6">
      <w:pPr>
        <w:pStyle w:val="CommentText"/>
      </w:pPr>
      <w:r>
        <w:rPr>
          <w:rStyle w:val="CommentReference"/>
        </w:rPr>
        <w:annotationRef/>
      </w:r>
      <w:r>
        <w:t>Update figure numbers</w:t>
      </w:r>
    </w:p>
  </w:comment>
  <w:comment w:id="123" w:author="Luis Barreiro" w:date="2022-11-16T21:53:00Z" w:initials="LB">
    <w:p w14:paraId="6C54DF3A" w14:textId="77777777" w:rsidR="00652735" w:rsidRDefault="00652735" w:rsidP="00132ADC">
      <w:pPr>
        <w:pStyle w:val="CommentText"/>
      </w:pPr>
      <w:r>
        <w:rPr>
          <w:rStyle w:val="CommentReference"/>
        </w:rPr>
        <w:annotationRef/>
      </w:r>
      <w:r>
        <w:t>Maybe just mention what the character means</w:t>
      </w:r>
    </w:p>
  </w:comment>
  <w:comment w:id="140" w:author="Luis Barreiro" w:date="2022-11-16T22:02:00Z" w:initials="LB">
    <w:p w14:paraId="76160566" w14:textId="77777777" w:rsidR="000F4BC8" w:rsidRDefault="000F4BC8" w:rsidP="0074372C">
      <w:pPr>
        <w:pStyle w:val="CommentText"/>
      </w:pPr>
      <w:r>
        <w:rPr>
          <w:rStyle w:val="CommentReference"/>
        </w:rPr>
        <w:annotationRef/>
      </w:r>
      <w:r>
        <w:t>Update figure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5B62E" w15:done="0"/>
  <w15:commentEx w15:paraId="3FD05706" w15:done="0"/>
  <w15:commentEx w15:paraId="36A74DE8" w15:done="0"/>
  <w15:commentEx w15:paraId="440429A4" w15:done="0"/>
  <w15:commentEx w15:paraId="64F615DC" w15:done="0"/>
  <w15:commentEx w15:paraId="474D8A6F" w15:done="0"/>
  <w15:commentEx w15:paraId="662E06A3" w15:done="0"/>
  <w15:commentEx w15:paraId="7F3B2CAF" w15:paraIdParent="662E06A3" w15:done="0"/>
  <w15:commentEx w15:paraId="4A41C8AB" w15:done="0"/>
  <w15:commentEx w15:paraId="4B45ED93" w15:done="0"/>
  <w15:commentEx w15:paraId="66B103B7" w15:done="0"/>
  <w15:commentEx w15:paraId="1CBAD6A6" w15:paraIdParent="66B103B7" w15:done="0"/>
  <w15:commentEx w15:paraId="7B53C291" w15:done="0"/>
  <w15:commentEx w15:paraId="575C3DDE" w15:paraIdParent="7B53C291" w15:done="0"/>
  <w15:commentEx w15:paraId="619C86E7" w15:done="0"/>
  <w15:commentEx w15:paraId="1F5345D1" w15:done="0"/>
  <w15:commentEx w15:paraId="5DFCC0B3" w15:paraIdParent="1F5345D1" w15:done="0"/>
  <w15:commentEx w15:paraId="3B747EED" w15:done="0"/>
  <w15:commentEx w15:paraId="308D6934" w15:paraIdParent="3B747EED" w15:done="0"/>
  <w15:commentEx w15:paraId="3023A877" w15:done="0"/>
  <w15:commentEx w15:paraId="38EF14FE" w15:done="0"/>
  <w15:commentEx w15:paraId="56DE2AA5" w15:done="0"/>
  <w15:commentEx w15:paraId="20C280FB" w15:done="0"/>
  <w15:commentEx w15:paraId="6C54DF3A" w15:done="0"/>
  <w15:commentEx w15:paraId="761605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F9043" w16cex:dateUtc="2022-11-16T15:37:00Z"/>
  <w16cex:commentExtensible w16cex:durableId="271FCA95" w16cex:dateUtc="2022-11-16T15:24:00Z"/>
  <w16cex:commentExtensible w16cex:durableId="271FCA94" w16cex:dateUtc="2022-11-16T15:24:00Z"/>
  <w16cex:commentExtensible w16cex:durableId="271F8CE9" w16cex:dateUtc="2022-11-16T15:23:00Z"/>
  <w16cex:commentExtensible w16cex:durableId="271F8D4E" w16cex:dateUtc="2022-11-16T15:24:00Z"/>
  <w16cex:commentExtensible w16cex:durableId="271F8D27" w16cex:dateUtc="2022-11-16T15:24:00Z"/>
  <w16cex:commentExtensible w16cex:durableId="271F8D68" w16cex:dateUtc="2022-11-16T15:25:00Z"/>
  <w16cex:commentExtensible w16cex:durableId="271FC7B3" w16cex:dateUtc="2022-11-16T19:33:00Z"/>
  <w16cex:commentExtensible w16cex:durableId="271F8DF6" w16cex:dateUtc="2022-11-16T15:27:00Z"/>
  <w16cex:commentExtensible w16cex:durableId="271F8E22" w16cex:dateUtc="2022-11-16T15:28:00Z"/>
  <w16cex:commentExtensible w16cex:durableId="271C8E17" w16cex:dateUtc="2022-11-14T08:51:00Z"/>
  <w16cex:commentExtensible w16cex:durableId="271F8EDC" w16cex:dateUtc="2022-11-16T15:31:00Z"/>
  <w16cex:commentExtensible w16cex:durableId="271FBB50" w16cex:dateUtc="2022-11-16T15:34:00Z"/>
  <w16cex:commentExtensible w16cex:durableId="271FBB00" w16cex:dateUtc="2022-11-16T18:39:00Z"/>
  <w16cex:commentExtensible w16cex:durableId="271F8FA2" w16cex:dateUtc="2022-11-16T15:34:00Z"/>
  <w16cex:commentExtensible w16cex:durableId="271F8F90" w16cex:dateUtc="2022-11-16T15:34:00Z"/>
  <w16cex:commentExtensible w16cex:durableId="271FBC4F" w16cex:dateUtc="2022-11-16T18:45:00Z"/>
  <w16cex:commentExtensible w16cex:durableId="271F88BD" w16cex:dateUtc="2022-11-16T15:05:00Z"/>
  <w16cex:commentExtensible w16cex:durableId="271FC76A" w16cex:dateUtc="2022-11-16T19:32:00Z"/>
  <w16cex:commentExtensible w16cex:durableId="271FC766" w16cex:dateUtc="2022-11-16T19:32:00Z"/>
  <w16cex:commentExtensible w16cex:durableId="271F9468" w16cex:dateUtc="2022-11-16T15:55:00Z"/>
  <w16cex:commentExtensible w16cex:durableId="271FD9C1" w16cex:dateUtc="2022-11-16T20:50:00Z"/>
  <w16cex:commentExtensible w16cex:durableId="271FDA28" w16cex:dateUtc="2022-11-16T20:52:00Z"/>
  <w16cex:commentExtensible w16cex:durableId="271FDA52" w16cex:dateUtc="2022-11-16T20:53:00Z"/>
  <w16cex:commentExtensible w16cex:durableId="271FDC71" w16cex:dateUtc="2022-11-16T2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5B62E" w16cid:durableId="271F9043"/>
  <w16cid:commentId w16cid:paraId="3FD05706" w16cid:durableId="271FCA95"/>
  <w16cid:commentId w16cid:paraId="36A74DE8" w16cid:durableId="271FCA94"/>
  <w16cid:commentId w16cid:paraId="440429A4" w16cid:durableId="271F8CE9"/>
  <w16cid:commentId w16cid:paraId="64F615DC" w16cid:durableId="271F8D4E"/>
  <w16cid:commentId w16cid:paraId="474D8A6F" w16cid:durableId="271F8D27"/>
  <w16cid:commentId w16cid:paraId="662E06A3" w16cid:durableId="271F8D68"/>
  <w16cid:commentId w16cid:paraId="7F3B2CAF" w16cid:durableId="271FC7B3"/>
  <w16cid:commentId w16cid:paraId="4A41C8AB" w16cid:durableId="271F8DF6"/>
  <w16cid:commentId w16cid:paraId="4B45ED93" w16cid:durableId="271F8E22"/>
  <w16cid:commentId w16cid:paraId="66B103B7" w16cid:durableId="271C8E17"/>
  <w16cid:commentId w16cid:paraId="1CBAD6A6" w16cid:durableId="271F8EDC"/>
  <w16cid:commentId w16cid:paraId="7B53C291" w16cid:durableId="271FBB50"/>
  <w16cid:commentId w16cid:paraId="575C3DDE" w16cid:durableId="271FBB00"/>
  <w16cid:commentId w16cid:paraId="619C86E7" w16cid:durableId="271F8FA2"/>
  <w16cid:commentId w16cid:paraId="1F5345D1" w16cid:durableId="271F8F90"/>
  <w16cid:commentId w16cid:paraId="5DFCC0B3" w16cid:durableId="271FBC4F"/>
  <w16cid:commentId w16cid:paraId="3B747EED" w16cid:durableId="271F88BD"/>
  <w16cid:commentId w16cid:paraId="308D6934" w16cid:durableId="271FC76A"/>
  <w16cid:commentId w16cid:paraId="3023A877" w16cid:durableId="271FC766"/>
  <w16cid:commentId w16cid:paraId="38EF14FE" w16cid:durableId="271F9468"/>
  <w16cid:commentId w16cid:paraId="56DE2AA5" w16cid:durableId="271FD9C1"/>
  <w16cid:commentId w16cid:paraId="20C280FB" w16cid:durableId="271FDA28"/>
  <w16cid:commentId w16cid:paraId="6C54DF3A" w16cid:durableId="271FDA52"/>
  <w16cid:commentId w16cid:paraId="76160566" w16cid:durableId="271FDC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F30C5" w14:textId="77777777" w:rsidR="00E04E6B" w:rsidRDefault="00E04E6B" w:rsidP="0006251E">
      <w:pPr>
        <w:spacing w:after="0" w:line="240" w:lineRule="auto"/>
      </w:pPr>
      <w:r>
        <w:separator/>
      </w:r>
    </w:p>
  </w:endnote>
  <w:endnote w:type="continuationSeparator" w:id="0">
    <w:p w14:paraId="33730B49" w14:textId="77777777" w:rsidR="00E04E6B" w:rsidRDefault="00E04E6B" w:rsidP="00062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E0F2" w14:textId="77777777" w:rsidR="00003E07" w:rsidRDefault="00003E07">
    <w:pPr>
      <w:pStyle w:val="Footer"/>
      <w:jc w:val="right"/>
    </w:pPr>
  </w:p>
  <w:sdt>
    <w:sdtPr>
      <w:id w:val="-1752418495"/>
      <w:docPartObj>
        <w:docPartGallery w:val="Page Numbers (Bottom of Page)"/>
        <w:docPartUnique/>
      </w:docPartObj>
    </w:sdtPr>
    <w:sdtEndPr>
      <w:rPr>
        <w:noProof/>
      </w:rPr>
    </w:sdtEndPr>
    <w:sdtContent>
      <w:p w14:paraId="4E34B4DC" w14:textId="7D5CDD5B" w:rsidR="00003E07" w:rsidRDefault="00003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1BE159" w14:textId="77777777" w:rsidR="00003E07" w:rsidRDefault="00003E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11936"/>
      <w:docPartObj>
        <w:docPartGallery w:val="Page Numbers (Bottom of Page)"/>
        <w:docPartUnique/>
      </w:docPartObj>
    </w:sdtPr>
    <w:sdtEndPr>
      <w:rPr>
        <w:noProof/>
      </w:rPr>
    </w:sdtEndPr>
    <w:sdtContent>
      <w:p w14:paraId="69032E95" w14:textId="2718B076"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3084EB" w14:textId="77777777" w:rsidR="00003E07" w:rsidRDefault="00003E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498205"/>
      <w:docPartObj>
        <w:docPartGallery w:val="Page Numbers (Bottom of Page)"/>
        <w:docPartUnique/>
      </w:docPartObj>
    </w:sdtPr>
    <w:sdtEndPr>
      <w:rPr>
        <w:noProof/>
      </w:rPr>
    </w:sdtEndPr>
    <w:sdtContent>
      <w:p w14:paraId="7C15B12E" w14:textId="77777777"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3B3E33" w14:textId="77777777" w:rsidR="00A10BF3" w:rsidRDefault="00A10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26F53" w14:textId="77777777" w:rsidR="00E04E6B" w:rsidRDefault="00E04E6B" w:rsidP="0006251E">
      <w:pPr>
        <w:spacing w:after="0" w:line="240" w:lineRule="auto"/>
      </w:pPr>
      <w:r>
        <w:separator/>
      </w:r>
    </w:p>
  </w:footnote>
  <w:footnote w:type="continuationSeparator" w:id="0">
    <w:p w14:paraId="7FA0EB3A" w14:textId="77777777" w:rsidR="00E04E6B" w:rsidRDefault="00E04E6B" w:rsidP="000625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B97"/>
    <w:multiLevelType w:val="multilevel"/>
    <w:tmpl w:val="80245E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244D3"/>
    <w:multiLevelType w:val="multilevel"/>
    <w:tmpl w:val="762026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603887"/>
    <w:multiLevelType w:val="hybridMultilevel"/>
    <w:tmpl w:val="A274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033BA"/>
    <w:multiLevelType w:val="multilevel"/>
    <w:tmpl w:val="D458E80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C10EA"/>
    <w:multiLevelType w:val="multilevel"/>
    <w:tmpl w:val="E3A0F09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1D4461"/>
    <w:multiLevelType w:val="multilevel"/>
    <w:tmpl w:val="E954DC5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9D7764"/>
    <w:multiLevelType w:val="multilevel"/>
    <w:tmpl w:val="429E2530"/>
    <w:lvl w:ilvl="0">
      <w:start w:val="1"/>
      <w:numFmt w:val="none"/>
      <w:lvlText w:val="3."/>
      <w:lvlJc w:val="left"/>
      <w:pPr>
        <w:ind w:left="360" w:hanging="360"/>
      </w:pPr>
      <w:rPr>
        <w:rFonts w:ascii="Arial" w:eastAsiaTheme="minorEastAsia" w:hAnsi="Arial" w:cs="Arial" w:hint="default"/>
        <w:i w:val="0"/>
        <w:noProof w:val="0"/>
      </w:rPr>
    </w:lvl>
    <w:lvl w:ilvl="1">
      <w:start w:val="1"/>
      <w:numFmt w:val="decimal"/>
      <w:lvlText w:val="3.%2."/>
      <w:lvlJc w:val="left"/>
      <w:pPr>
        <w:ind w:left="792" w:hanging="432"/>
      </w:pPr>
      <w:rPr>
        <w:rFonts w:hint="default"/>
        <w:u w:val="single"/>
      </w:rPr>
    </w:lvl>
    <w:lvl w:ilvl="2">
      <w:start w:val="1"/>
      <w:numFmt w:val="decimal"/>
      <w:lvlText w:val="3.3.%3."/>
      <w:lvlJc w:val="left"/>
      <w:pPr>
        <w:ind w:left="1080" w:hanging="360"/>
      </w:pPr>
      <w:rPr>
        <w:rFonts w:hint="default"/>
        <w:u w:val="single"/>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0C116F"/>
    <w:multiLevelType w:val="multilevel"/>
    <w:tmpl w:val="9C38A3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F74047"/>
    <w:multiLevelType w:val="hybridMultilevel"/>
    <w:tmpl w:val="FD786B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BB568C4"/>
    <w:multiLevelType w:val="multilevel"/>
    <w:tmpl w:val="0AA0F194"/>
    <w:lvl w:ilvl="0">
      <w:start w:val="2"/>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E06708"/>
    <w:multiLevelType w:val="hybridMultilevel"/>
    <w:tmpl w:val="18283E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493D7B"/>
    <w:multiLevelType w:val="hybridMultilevel"/>
    <w:tmpl w:val="5E2C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C1632"/>
    <w:multiLevelType w:val="hybridMultilevel"/>
    <w:tmpl w:val="69F8A63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15:restartNumberingAfterBreak="0">
    <w:nsid w:val="3B003FC8"/>
    <w:multiLevelType w:val="multilevel"/>
    <w:tmpl w:val="74984F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C47CA4"/>
    <w:multiLevelType w:val="hybridMultilevel"/>
    <w:tmpl w:val="CD2C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BB76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683DE1"/>
    <w:multiLevelType w:val="multilevel"/>
    <w:tmpl w:val="2CBED68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0F33997"/>
    <w:multiLevelType w:val="multilevel"/>
    <w:tmpl w:val="D9EE060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92149D"/>
    <w:multiLevelType w:val="hybridMultilevel"/>
    <w:tmpl w:val="348641B2"/>
    <w:lvl w:ilvl="0" w:tplc="04090001">
      <w:start w:val="1"/>
      <w:numFmt w:val="bullet"/>
      <w:lvlText w:val=""/>
      <w:lvlJc w:val="left"/>
      <w:pPr>
        <w:ind w:left="2448" w:hanging="360"/>
      </w:pPr>
      <w:rPr>
        <w:rFonts w:ascii="Symbol" w:hAnsi="Symbol"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9" w15:restartNumberingAfterBreak="0">
    <w:nsid w:val="59D226DF"/>
    <w:multiLevelType w:val="multilevel"/>
    <w:tmpl w:val="A13A9D8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6A5B72"/>
    <w:multiLevelType w:val="hybridMultilevel"/>
    <w:tmpl w:val="1898CB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E4A0419"/>
    <w:multiLevelType w:val="hybridMultilevel"/>
    <w:tmpl w:val="757C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D67AFE"/>
    <w:multiLevelType w:val="hybridMultilevel"/>
    <w:tmpl w:val="83FE2DC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3" w15:restartNumberingAfterBreak="0">
    <w:nsid w:val="66AA4B89"/>
    <w:multiLevelType w:val="multilevel"/>
    <w:tmpl w:val="ACB89EF2"/>
    <w:lvl w:ilvl="0">
      <w:start w:val="1"/>
      <w:numFmt w:val="none"/>
      <w:lvlText w:val="3."/>
      <w:lvlJc w:val="left"/>
      <w:pPr>
        <w:ind w:left="360" w:hanging="360"/>
      </w:pPr>
      <w:rPr>
        <w:rFonts w:ascii="Arial" w:eastAsiaTheme="minorEastAsia" w:hAnsi="Arial" w:cs="Arial" w:hint="default"/>
        <w:i w:val="0"/>
      </w:rPr>
    </w:lvl>
    <w:lvl w:ilvl="1">
      <w:start w:val="1"/>
      <w:numFmt w:val="decimal"/>
      <w:lvlText w:val="3.%2."/>
      <w:lvlJc w:val="left"/>
      <w:pPr>
        <w:ind w:left="792" w:hanging="432"/>
      </w:pPr>
      <w:rPr>
        <w:rFonts w:hint="default"/>
      </w:rPr>
    </w:lvl>
    <w:lvl w:ilvl="2">
      <w:start w:val="1"/>
      <w:numFmt w:val="decimal"/>
      <w:lvlText w:val="3.1.%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AD704EF"/>
    <w:multiLevelType w:val="multilevel"/>
    <w:tmpl w:val="0AA26464"/>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2419C4"/>
    <w:multiLevelType w:val="hybridMultilevel"/>
    <w:tmpl w:val="403823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CAA55CC"/>
    <w:multiLevelType w:val="multilevel"/>
    <w:tmpl w:val="7D5469B6"/>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350881786">
    <w:abstractNumId w:val="6"/>
  </w:num>
  <w:num w:numId="2" w16cid:durableId="114912619">
    <w:abstractNumId w:val="21"/>
  </w:num>
  <w:num w:numId="3" w16cid:durableId="1101485667">
    <w:abstractNumId w:val="18"/>
  </w:num>
  <w:num w:numId="4" w16cid:durableId="1125855017">
    <w:abstractNumId w:val="22"/>
  </w:num>
  <w:num w:numId="5" w16cid:durableId="2030832024">
    <w:abstractNumId w:val="12"/>
  </w:num>
  <w:num w:numId="6" w16cid:durableId="709039738">
    <w:abstractNumId w:val="3"/>
  </w:num>
  <w:num w:numId="7" w16cid:durableId="1062487434">
    <w:abstractNumId w:val="2"/>
  </w:num>
  <w:num w:numId="8" w16cid:durableId="551959816">
    <w:abstractNumId w:val="25"/>
  </w:num>
  <w:num w:numId="9" w16cid:durableId="1823813915">
    <w:abstractNumId w:val="20"/>
  </w:num>
  <w:num w:numId="10" w16cid:durableId="1394426732">
    <w:abstractNumId w:val="13"/>
  </w:num>
  <w:num w:numId="11" w16cid:durableId="554660442">
    <w:abstractNumId w:val="1"/>
  </w:num>
  <w:num w:numId="12" w16cid:durableId="999774619">
    <w:abstractNumId w:val="11"/>
  </w:num>
  <w:num w:numId="13" w16cid:durableId="1776173650">
    <w:abstractNumId w:val="8"/>
  </w:num>
  <w:num w:numId="14" w16cid:durableId="2143648377">
    <w:abstractNumId w:val="14"/>
  </w:num>
  <w:num w:numId="15" w16cid:durableId="2121992260">
    <w:abstractNumId w:val="17"/>
  </w:num>
  <w:num w:numId="16" w16cid:durableId="1949586142">
    <w:abstractNumId w:val="10"/>
  </w:num>
  <w:num w:numId="17" w16cid:durableId="606813846">
    <w:abstractNumId w:val="15"/>
  </w:num>
  <w:num w:numId="18" w16cid:durableId="316693406">
    <w:abstractNumId w:val="7"/>
  </w:num>
  <w:num w:numId="19" w16cid:durableId="1697583893">
    <w:abstractNumId w:val="24"/>
  </w:num>
  <w:num w:numId="20" w16cid:durableId="13924427">
    <w:abstractNumId w:val="26"/>
  </w:num>
  <w:num w:numId="21" w16cid:durableId="1186939201">
    <w:abstractNumId w:val="5"/>
  </w:num>
  <w:num w:numId="22" w16cid:durableId="674847380">
    <w:abstractNumId w:val="9"/>
  </w:num>
  <w:num w:numId="23" w16cid:durableId="1514108509">
    <w:abstractNumId w:val="16"/>
  </w:num>
  <w:num w:numId="24" w16cid:durableId="1785071601">
    <w:abstractNumId w:val="19"/>
  </w:num>
  <w:num w:numId="25" w16cid:durableId="461075305">
    <w:abstractNumId w:val="4"/>
  </w:num>
  <w:num w:numId="26" w16cid:durableId="800464072">
    <w:abstractNumId w:val="23"/>
  </w:num>
  <w:num w:numId="27" w16cid:durableId="190811007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main Corseri">
    <w15:presenceInfo w15:providerId="AD" w15:userId="S::romain@vbpr.no::4d337c13-8d6f-4935-b2cf-8ada52b12c0c"/>
  </w15:person>
  <w15:person w15:author="Luis Barreiro">
    <w15:presenceInfo w15:providerId="None" w15:userId="Luis Barre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ophysical Journal International&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zew5r52wpzagettek59592fvx0xwrf5vsr&quot;&gt;Reference_EndNote_Romain-Converted&lt;record-ids&gt;&lt;item&gt;951&lt;/item&gt;&lt;item&gt;952&lt;/item&gt;&lt;item&gt;954&lt;/item&gt;&lt;/record-ids&gt;&lt;/item&gt;&lt;/Libraries&gt;"/>
  </w:docVars>
  <w:rsids>
    <w:rsidRoot w:val="000A3AD5"/>
    <w:rsid w:val="00003E07"/>
    <w:rsid w:val="000048C4"/>
    <w:rsid w:val="00005D3B"/>
    <w:rsid w:val="00013E0F"/>
    <w:rsid w:val="00030170"/>
    <w:rsid w:val="00035D23"/>
    <w:rsid w:val="00047D04"/>
    <w:rsid w:val="00052FBE"/>
    <w:rsid w:val="00056210"/>
    <w:rsid w:val="00057C7D"/>
    <w:rsid w:val="000604A6"/>
    <w:rsid w:val="0006251E"/>
    <w:rsid w:val="00064404"/>
    <w:rsid w:val="00067150"/>
    <w:rsid w:val="00067177"/>
    <w:rsid w:val="000744EC"/>
    <w:rsid w:val="00075FFE"/>
    <w:rsid w:val="00076CED"/>
    <w:rsid w:val="00080492"/>
    <w:rsid w:val="000840AA"/>
    <w:rsid w:val="00090516"/>
    <w:rsid w:val="000909F7"/>
    <w:rsid w:val="00090BF6"/>
    <w:rsid w:val="00091BDC"/>
    <w:rsid w:val="00093888"/>
    <w:rsid w:val="000A1154"/>
    <w:rsid w:val="000A3AD5"/>
    <w:rsid w:val="000B0144"/>
    <w:rsid w:val="000B14B8"/>
    <w:rsid w:val="000B57FB"/>
    <w:rsid w:val="000C1309"/>
    <w:rsid w:val="000C25C5"/>
    <w:rsid w:val="000C2C21"/>
    <w:rsid w:val="000C38D6"/>
    <w:rsid w:val="000D32CB"/>
    <w:rsid w:val="000E6390"/>
    <w:rsid w:val="000E639A"/>
    <w:rsid w:val="000E7806"/>
    <w:rsid w:val="000F1A35"/>
    <w:rsid w:val="000F1BF1"/>
    <w:rsid w:val="000F1E14"/>
    <w:rsid w:val="000F2611"/>
    <w:rsid w:val="000F3F1E"/>
    <w:rsid w:val="000F4BC8"/>
    <w:rsid w:val="000F7745"/>
    <w:rsid w:val="001006AD"/>
    <w:rsid w:val="00100E15"/>
    <w:rsid w:val="00114D2A"/>
    <w:rsid w:val="00120490"/>
    <w:rsid w:val="001235B6"/>
    <w:rsid w:val="001238C4"/>
    <w:rsid w:val="0013034E"/>
    <w:rsid w:val="0013300B"/>
    <w:rsid w:val="00133489"/>
    <w:rsid w:val="00140A1B"/>
    <w:rsid w:val="00142273"/>
    <w:rsid w:val="00147C14"/>
    <w:rsid w:val="00157003"/>
    <w:rsid w:val="00161779"/>
    <w:rsid w:val="00170052"/>
    <w:rsid w:val="001747D1"/>
    <w:rsid w:val="00180A95"/>
    <w:rsid w:val="00184DDA"/>
    <w:rsid w:val="001874FF"/>
    <w:rsid w:val="001A34B9"/>
    <w:rsid w:val="001A42A8"/>
    <w:rsid w:val="001A70B1"/>
    <w:rsid w:val="001B0706"/>
    <w:rsid w:val="001B081A"/>
    <w:rsid w:val="001C0643"/>
    <w:rsid w:val="001D05A1"/>
    <w:rsid w:val="001D22BF"/>
    <w:rsid w:val="001D54A6"/>
    <w:rsid w:val="001E0A9F"/>
    <w:rsid w:val="001E0EB8"/>
    <w:rsid w:val="001E28F0"/>
    <w:rsid w:val="001E2D46"/>
    <w:rsid w:val="001E36DE"/>
    <w:rsid w:val="001E579A"/>
    <w:rsid w:val="001F696F"/>
    <w:rsid w:val="002017E8"/>
    <w:rsid w:val="002135E6"/>
    <w:rsid w:val="002161E5"/>
    <w:rsid w:val="0021771A"/>
    <w:rsid w:val="002240DA"/>
    <w:rsid w:val="00227334"/>
    <w:rsid w:val="00227643"/>
    <w:rsid w:val="00230C07"/>
    <w:rsid w:val="00230F89"/>
    <w:rsid w:val="002548F1"/>
    <w:rsid w:val="00271859"/>
    <w:rsid w:val="00272BB6"/>
    <w:rsid w:val="00275343"/>
    <w:rsid w:val="00285D76"/>
    <w:rsid w:val="002A014A"/>
    <w:rsid w:val="002A5316"/>
    <w:rsid w:val="002A656D"/>
    <w:rsid w:val="002A7CCE"/>
    <w:rsid w:val="002B328A"/>
    <w:rsid w:val="002C3CA3"/>
    <w:rsid w:val="002C4AA5"/>
    <w:rsid w:val="002C4C37"/>
    <w:rsid w:val="002D4C26"/>
    <w:rsid w:val="002E1CFB"/>
    <w:rsid w:val="002E2E5F"/>
    <w:rsid w:val="002E3088"/>
    <w:rsid w:val="002E570A"/>
    <w:rsid w:val="002E5CB7"/>
    <w:rsid w:val="002E79E3"/>
    <w:rsid w:val="002E7E34"/>
    <w:rsid w:val="002F56C2"/>
    <w:rsid w:val="0030628A"/>
    <w:rsid w:val="00325B3C"/>
    <w:rsid w:val="00336AF6"/>
    <w:rsid w:val="00344305"/>
    <w:rsid w:val="003509F7"/>
    <w:rsid w:val="003523F3"/>
    <w:rsid w:val="00362822"/>
    <w:rsid w:val="003638D2"/>
    <w:rsid w:val="00366FE2"/>
    <w:rsid w:val="00367A2F"/>
    <w:rsid w:val="0037496C"/>
    <w:rsid w:val="003750A2"/>
    <w:rsid w:val="0037744F"/>
    <w:rsid w:val="003813AD"/>
    <w:rsid w:val="0039404F"/>
    <w:rsid w:val="003961BC"/>
    <w:rsid w:val="00397917"/>
    <w:rsid w:val="003A3915"/>
    <w:rsid w:val="003B1F06"/>
    <w:rsid w:val="003B377B"/>
    <w:rsid w:val="003B510F"/>
    <w:rsid w:val="003B79BB"/>
    <w:rsid w:val="003D6E57"/>
    <w:rsid w:val="003E4239"/>
    <w:rsid w:val="003F0824"/>
    <w:rsid w:val="003F370E"/>
    <w:rsid w:val="00406BFD"/>
    <w:rsid w:val="00412ED8"/>
    <w:rsid w:val="0041447A"/>
    <w:rsid w:val="0042091B"/>
    <w:rsid w:val="004209C6"/>
    <w:rsid w:val="0042319C"/>
    <w:rsid w:val="004334B7"/>
    <w:rsid w:val="0044069C"/>
    <w:rsid w:val="00440792"/>
    <w:rsid w:val="00445980"/>
    <w:rsid w:val="00446F6E"/>
    <w:rsid w:val="00452123"/>
    <w:rsid w:val="004547FD"/>
    <w:rsid w:val="004669DC"/>
    <w:rsid w:val="0048254C"/>
    <w:rsid w:val="004936D6"/>
    <w:rsid w:val="00493712"/>
    <w:rsid w:val="004B1C55"/>
    <w:rsid w:val="004B3D58"/>
    <w:rsid w:val="004C7F5B"/>
    <w:rsid w:val="004D7917"/>
    <w:rsid w:val="004F6F73"/>
    <w:rsid w:val="00501F4F"/>
    <w:rsid w:val="0050344D"/>
    <w:rsid w:val="00505EB6"/>
    <w:rsid w:val="00507F1D"/>
    <w:rsid w:val="00513259"/>
    <w:rsid w:val="00515BB2"/>
    <w:rsid w:val="00522BE4"/>
    <w:rsid w:val="005341A0"/>
    <w:rsid w:val="00534D91"/>
    <w:rsid w:val="00536D07"/>
    <w:rsid w:val="00541212"/>
    <w:rsid w:val="00542B1C"/>
    <w:rsid w:val="00543D34"/>
    <w:rsid w:val="00545D05"/>
    <w:rsid w:val="00551616"/>
    <w:rsid w:val="005518CF"/>
    <w:rsid w:val="00560D72"/>
    <w:rsid w:val="00564AB7"/>
    <w:rsid w:val="00580042"/>
    <w:rsid w:val="00581929"/>
    <w:rsid w:val="00581FB0"/>
    <w:rsid w:val="0059356F"/>
    <w:rsid w:val="00596575"/>
    <w:rsid w:val="00596A89"/>
    <w:rsid w:val="005A3DE5"/>
    <w:rsid w:val="005A7272"/>
    <w:rsid w:val="005B2EF3"/>
    <w:rsid w:val="005B32CC"/>
    <w:rsid w:val="005C046E"/>
    <w:rsid w:val="005C24FB"/>
    <w:rsid w:val="005C4686"/>
    <w:rsid w:val="005D4DEB"/>
    <w:rsid w:val="005D7036"/>
    <w:rsid w:val="005E1D31"/>
    <w:rsid w:val="005E539D"/>
    <w:rsid w:val="005E6480"/>
    <w:rsid w:val="005E7EB8"/>
    <w:rsid w:val="005F1668"/>
    <w:rsid w:val="005F315A"/>
    <w:rsid w:val="005F764E"/>
    <w:rsid w:val="00601FD5"/>
    <w:rsid w:val="006038BE"/>
    <w:rsid w:val="00605E53"/>
    <w:rsid w:val="0062049E"/>
    <w:rsid w:val="00625CBB"/>
    <w:rsid w:val="00641DED"/>
    <w:rsid w:val="006428ED"/>
    <w:rsid w:val="006445A5"/>
    <w:rsid w:val="00647882"/>
    <w:rsid w:val="00650529"/>
    <w:rsid w:val="00652735"/>
    <w:rsid w:val="0065274E"/>
    <w:rsid w:val="0065396A"/>
    <w:rsid w:val="006576BC"/>
    <w:rsid w:val="00661484"/>
    <w:rsid w:val="00664933"/>
    <w:rsid w:val="00664A5D"/>
    <w:rsid w:val="006673C4"/>
    <w:rsid w:val="006678FD"/>
    <w:rsid w:val="006705A3"/>
    <w:rsid w:val="0067509A"/>
    <w:rsid w:val="00681950"/>
    <w:rsid w:val="00683030"/>
    <w:rsid w:val="00684943"/>
    <w:rsid w:val="00684F28"/>
    <w:rsid w:val="00692601"/>
    <w:rsid w:val="00692714"/>
    <w:rsid w:val="006958BE"/>
    <w:rsid w:val="00697710"/>
    <w:rsid w:val="006A21EF"/>
    <w:rsid w:val="006A31F2"/>
    <w:rsid w:val="006A5433"/>
    <w:rsid w:val="006A6E94"/>
    <w:rsid w:val="006B1368"/>
    <w:rsid w:val="006B2EC7"/>
    <w:rsid w:val="006B64A9"/>
    <w:rsid w:val="006C411E"/>
    <w:rsid w:val="006D5DD2"/>
    <w:rsid w:val="006D6356"/>
    <w:rsid w:val="006E1559"/>
    <w:rsid w:val="006F2300"/>
    <w:rsid w:val="006F5209"/>
    <w:rsid w:val="00726B72"/>
    <w:rsid w:val="00732EB1"/>
    <w:rsid w:val="00736E79"/>
    <w:rsid w:val="0073740B"/>
    <w:rsid w:val="007450CA"/>
    <w:rsid w:val="00746488"/>
    <w:rsid w:val="007465D5"/>
    <w:rsid w:val="00752552"/>
    <w:rsid w:val="00761A8C"/>
    <w:rsid w:val="0076258A"/>
    <w:rsid w:val="007676D9"/>
    <w:rsid w:val="00771672"/>
    <w:rsid w:val="00775972"/>
    <w:rsid w:val="00781F44"/>
    <w:rsid w:val="00783084"/>
    <w:rsid w:val="00784752"/>
    <w:rsid w:val="00787C3E"/>
    <w:rsid w:val="007929F3"/>
    <w:rsid w:val="00793160"/>
    <w:rsid w:val="007945B8"/>
    <w:rsid w:val="007A11B9"/>
    <w:rsid w:val="007B18BC"/>
    <w:rsid w:val="007B2CC4"/>
    <w:rsid w:val="007B4894"/>
    <w:rsid w:val="007B7A0E"/>
    <w:rsid w:val="007C32D6"/>
    <w:rsid w:val="007C35EF"/>
    <w:rsid w:val="007C571D"/>
    <w:rsid w:val="007C729F"/>
    <w:rsid w:val="007D0152"/>
    <w:rsid w:val="007D3816"/>
    <w:rsid w:val="007D580A"/>
    <w:rsid w:val="007E34A5"/>
    <w:rsid w:val="007E78E0"/>
    <w:rsid w:val="007F14D5"/>
    <w:rsid w:val="007F1DEF"/>
    <w:rsid w:val="008006DA"/>
    <w:rsid w:val="00801642"/>
    <w:rsid w:val="0080652A"/>
    <w:rsid w:val="00806997"/>
    <w:rsid w:val="00806DAE"/>
    <w:rsid w:val="00815333"/>
    <w:rsid w:val="0082101F"/>
    <w:rsid w:val="00825858"/>
    <w:rsid w:val="00826181"/>
    <w:rsid w:val="008314D4"/>
    <w:rsid w:val="0083415B"/>
    <w:rsid w:val="00837277"/>
    <w:rsid w:val="0084008D"/>
    <w:rsid w:val="0084293C"/>
    <w:rsid w:val="00847D5A"/>
    <w:rsid w:val="0085249A"/>
    <w:rsid w:val="00854D8B"/>
    <w:rsid w:val="00855ACA"/>
    <w:rsid w:val="008566F1"/>
    <w:rsid w:val="008613EE"/>
    <w:rsid w:val="00861990"/>
    <w:rsid w:val="00863711"/>
    <w:rsid w:val="00863EDF"/>
    <w:rsid w:val="00866E87"/>
    <w:rsid w:val="00870E4E"/>
    <w:rsid w:val="0087415F"/>
    <w:rsid w:val="0087634C"/>
    <w:rsid w:val="00877F7D"/>
    <w:rsid w:val="008809A2"/>
    <w:rsid w:val="00882C89"/>
    <w:rsid w:val="00882EA5"/>
    <w:rsid w:val="00885BB9"/>
    <w:rsid w:val="008873EA"/>
    <w:rsid w:val="00893EAF"/>
    <w:rsid w:val="008A26E0"/>
    <w:rsid w:val="008A4F24"/>
    <w:rsid w:val="008B699B"/>
    <w:rsid w:val="008B6AE7"/>
    <w:rsid w:val="008C0DC9"/>
    <w:rsid w:val="008C1D4B"/>
    <w:rsid w:val="008C362D"/>
    <w:rsid w:val="008C5F6D"/>
    <w:rsid w:val="008D2E0C"/>
    <w:rsid w:val="008D3EE6"/>
    <w:rsid w:val="008E7D27"/>
    <w:rsid w:val="008F61D7"/>
    <w:rsid w:val="008F7E6B"/>
    <w:rsid w:val="00910A7C"/>
    <w:rsid w:val="0091181C"/>
    <w:rsid w:val="00914E46"/>
    <w:rsid w:val="00922F58"/>
    <w:rsid w:val="0092543B"/>
    <w:rsid w:val="009267CF"/>
    <w:rsid w:val="00930034"/>
    <w:rsid w:val="00931155"/>
    <w:rsid w:val="00933EEF"/>
    <w:rsid w:val="00936696"/>
    <w:rsid w:val="0093693F"/>
    <w:rsid w:val="0094420D"/>
    <w:rsid w:val="00944896"/>
    <w:rsid w:val="009473F0"/>
    <w:rsid w:val="00961755"/>
    <w:rsid w:val="0096278D"/>
    <w:rsid w:val="00962D55"/>
    <w:rsid w:val="00967851"/>
    <w:rsid w:val="00974E30"/>
    <w:rsid w:val="00975922"/>
    <w:rsid w:val="00975A6C"/>
    <w:rsid w:val="00975CE0"/>
    <w:rsid w:val="00975DD4"/>
    <w:rsid w:val="0098052A"/>
    <w:rsid w:val="00982AAE"/>
    <w:rsid w:val="00983BE8"/>
    <w:rsid w:val="0098466B"/>
    <w:rsid w:val="009852D1"/>
    <w:rsid w:val="009923D8"/>
    <w:rsid w:val="009937FE"/>
    <w:rsid w:val="00996D50"/>
    <w:rsid w:val="00997676"/>
    <w:rsid w:val="009A0086"/>
    <w:rsid w:val="009A6F78"/>
    <w:rsid w:val="009A7A3A"/>
    <w:rsid w:val="009B65B6"/>
    <w:rsid w:val="009C4AA2"/>
    <w:rsid w:val="009C6476"/>
    <w:rsid w:val="009C7E38"/>
    <w:rsid w:val="009D2BAE"/>
    <w:rsid w:val="009D48C4"/>
    <w:rsid w:val="009F0459"/>
    <w:rsid w:val="00A003A6"/>
    <w:rsid w:val="00A006A6"/>
    <w:rsid w:val="00A0646C"/>
    <w:rsid w:val="00A06C05"/>
    <w:rsid w:val="00A10517"/>
    <w:rsid w:val="00A10BF3"/>
    <w:rsid w:val="00A1358E"/>
    <w:rsid w:val="00A206AD"/>
    <w:rsid w:val="00A30FE6"/>
    <w:rsid w:val="00A358D7"/>
    <w:rsid w:val="00A43AAD"/>
    <w:rsid w:val="00A532DC"/>
    <w:rsid w:val="00A57E26"/>
    <w:rsid w:val="00A74364"/>
    <w:rsid w:val="00A762B3"/>
    <w:rsid w:val="00A775C9"/>
    <w:rsid w:val="00A80037"/>
    <w:rsid w:val="00A80479"/>
    <w:rsid w:val="00A82D33"/>
    <w:rsid w:val="00A86D6B"/>
    <w:rsid w:val="00A954A5"/>
    <w:rsid w:val="00AA019C"/>
    <w:rsid w:val="00AA065A"/>
    <w:rsid w:val="00AA29C9"/>
    <w:rsid w:val="00AA7E6C"/>
    <w:rsid w:val="00AB06FF"/>
    <w:rsid w:val="00AB2FFA"/>
    <w:rsid w:val="00AD056E"/>
    <w:rsid w:val="00AD084C"/>
    <w:rsid w:val="00AD2094"/>
    <w:rsid w:val="00AD3090"/>
    <w:rsid w:val="00AD56A8"/>
    <w:rsid w:val="00AE45DD"/>
    <w:rsid w:val="00AF0B0A"/>
    <w:rsid w:val="00AF3BC8"/>
    <w:rsid w:val="00AF49F3"/>
    <w:rsid w:val="00B00582"/>
    <w:rsid w:val="00B0315B"/>
    <w:rsid w:val="00B036DD"/>
    <w:rsid w:val="00B04A69"/>
    <w:rsid w:val="00B05F92"/>
    <w:rsid w:val="00B124F6"/>
    <w:rsid w:val="00B13AD2"/>
    <w:rsid w:val="00B21846"/>
    <w:rsid w:val="00B21E8C"/>
    <w:rsid w:val="00B30A43"/>
    <w:rsid w:val="00B3436A"/>
    <w:rsid w:val="00B343CB"/>
    <w:rsid w:val="00B36CB4"/>
    <w:rsid w:val="00B37777"/>
    <w:rsid w:val="00B453E3"/>
    <w:rsid w:val="00B54710"/>
    <w:rsid w:val="00B6422D"/>
    <w:rsid w:val="00B6430B"/>
    <w:rsid w:val="00B645BE"/>
    <w:rsid w:val="00B67DEC"/>
    <w:rsid w:val="00B72B55"/>
    <w:rsid w:val="00B753F4"/>
    <w:rsid w:val="00B77594"/>
    <w:rsid w:val="00B86A47"/>
    <w:rsid w:val="00B86F07"/>
    <w:rsid w:val="00B92C72"/>
    <w:rsid w:val="00B934D7"/>
    <w:rsid w:val="00B96557"/>
    <w:rsid w:val="00BB2C86"/>
    <w:rsid w:val="00BC27E0"/>
    <w:rsid w:val="00BC479E"/>
    <w:rsid w:val="00BF0FE8"/>
    <w:rsid w:val="00BF518D"/>
    <w:rsid w:val="00BF5E71"/>
    <w:rsid w:val="00C020AB"/>
    <w:rsid w:val="00C0240A"/>
    <w:rsid w:val="00C025E9"/>
    <w:rsid w:val="00C0320D"/>
    <w:rsid w:val="00C05D00"/>
    <w:rsid w:val="00C14896"/>
    <w:rsid w:val="00C1644C"/>
    <w:rsid w:val="00C20DA3"/>
    <w:rsid w:val="00C306CF"/>
    <w:rsid w:val="00C307CD"/>
    <w:rsid w:val="00C31918"/>
    <w:rsid w:val="00C374E6"/>
    <w:rsid w:val="00C43EED"/>
    <w:rsid w:val="00C44B91"/>
    <w:rsid w:val="00C463BE"/>
    <w:rsid w:val="00C50F11"/>
    <w:rsid w:val="00C62E81"/>
    <w:rsid w:val="00C64AA2"/>
    <w:rsid w:val="00C66C90"/>
    <w:rsid w:val="00C7049E"/>
    <w:rsid w:val="00C87F2C"/>
    <w:rsid w:val="00C91910"/>
    <w:rsid w:val="00CB4F05"/>
    <w:rsid w:val="00CB790A"/>
    <w:rsid w:val="00CC1BD6"/>
    <w:rsid w:val="00CC2144"/>
    <w:rsid w:val="00CC2DA2"/>
    <w:rsid w:val="00CC531A"/>
    <w:rsid w:val="00CD5140"/>
    <w:rsid w:val="00CD51C4"/>
    <w:rsid w:val="00CE4A5A"/>
    <w:rsid w:val="00CF12CD"/>
    <w:rsid w:val="00CF2F29"/>
    <w:rsid w:val="00CF504A"/>
    <w:rsid w:val="00D056E6"/>
    <w:rsid w:val="00D1417D"/>
    <w:rsid w:val="00D16ABA"/>
    <w:rsid w:val="00D22E74"/>
    <w:rsid w:val="00D24659"/>
    <w:rsid w:val="00D27138"/>
    <w:rsid w:val="00D34ED2"/>
    <w:rsid w:val="00D370C2"/>
    <w:rsid w:val="00D417F2"/>
    <w:rsid w:val="00D43B4B"/>
    <w:rsid w:val="00D47B30"/>
    <w:rsid w:val="00D54BF0"/>
    <w:rsid w:val="00D551D1"/>
    <w:rsid w:val="00D60872"/>
    <w:rsid w:val="00D66E2B"/>
    <w:rsid w:val="00D66F7F"/>
    <w:rsid w:val="00D678F6"/>
    <w:rsid w:val="00D72275"/>
    <w:rsid w:val="00D82D76"/>
    <w:rsid w:val="00D93CB9"/>
    <w:rsid w:val="00D95FDD"/>
    <w:rsid w:val="00DB1B59"/>
    <w:rsid w:val="00DB6BCA"/>
    <w:rsid w:val="00DC128C"/>
    <w:rsid w:val="00DC7212"/>
    <w:rsid w:val="00DD4FF9"/>
    <w:rsid w:val="00DD74F9"/>
    <w:rsid w:val="00DE7A91"/>
    <w:rsid w:val="00DF18DF"/>
    <w:rsid w:val="00DF5101"/>
    <w:rsid w:val="00E03984"/>
    <w:rsid w:val="00E04E6B"/>
    <w:rsid w:val="00E138BB"/>
    <w:rsid w:val="00E151CB"/>
    <w:rsid w:val="00E157F1"/>
    <w:rsid w:val="00E20EA8"/>
    <w:rsid w:val="00E23D86"/>
    <w:rsid w:val="00E25BD8"/>
    <w:rsid w:val="00E260F7"/>
    <w:rsid w:val="00E30198"/>
    <w:rsid w:val="00E30B9D"/>
    <w:rsid w:val="00E35917"/>
    <w:rsid w:val="00E3634A"/>
    <w:rsid w:val="00E453D7"/>
    <w:rsid w:val="00E455A1"/>
    <w:rsid w:val="00E45B2E"/>
    <w:rsid w:val="00E54AE4"/>
    <w:rsid w:val="00E572FF"/>
    <w:rsid w:val="00E65A23"/>
    <w:rsid w:val="00E66AEC"/>
    <w:rsid w:val="00E72B4B"/>
    <w:rsid w:val="00E753DB"/>
    <w:rsid w:val="00E913DC"/>
    <w:rsid w:val="00E93DD7"/>
    <w:rsid w:val="00E9453E"/>
    <w:rsid w:val="00E9537D"/>
    <w:rsid w:val="00EA550E"/>
    <w:rsid w:val="00EA6E7A"/>
    <w:rsid w:val="00EB3DF6"/>
    <w:rsid w:val="00EB6139"/>
    <w:rsid w:val="00ED0A8E"/>
    <w:rsid w:val="00EE0A49"/>
    <w:rsid w:val="00EF407A"/>
    <w:rsid w:val="00EF4473"/>
    <w:rsid w:val="00EF7207"/>
    <w:rsid w:val="00EF7835"/>
    <w:rsid w:val="00F045B3"/>
    <w:rsid w:val="00F045BA"/>
    <w:rsid w:val="00F108E9"/>
    <w:rsid w:val="00F1192B"/>
    <w:rsid w:val="00F1301B"/>
    <w:rsid w:val="00F13EF0"/>
    <w:rsid w:val="00F21BB7"/>
    <w:rsid w:val="00F25208"/>
    <w:rsid w:val="00F25616"/>
    <w:rsid w:val="00F30F9E"/>
    <w:rsid w:val="00F31C47"/>
    <w:rsid w:val="00F32E7A"/>
    <w:rsid w:val="00F352D6"/>
    <w:rsid w:val="00F438C2"/>
    <w:rsid w:val="00F46950"/>
    <w:rsid w:val="00F51FD2"/>
    <w:rsid w:val="00F52B71"/>
    <w:rsid w:val="00F5388D"/>
    <w:rsid w:val="00F54FB2"/>
    <w:rsid w:val="00F5625D"/>
    <w:rsid w:val="00F61946"/>
    <w:rsid w:val="00F6481D"/>
    <w:rsid w:val="00F812CB"/>
    <w:rsid w:val="00F83CED"/>
    <w:rsid w:val="00F94346"/>
    <w:rsid w:val="00FB282B"/>
    <w:rsid w:val="00FC229A"/>
    <w:rsid w:val="00FC2A71"/>
    <w:rsid w:val="00FC70F1"/>
    <w:rsid w:val="00FD39B5"/>
    <w:rsid w:val="00FD79B4"/>
    <w:rsid w:val="00FE5BD3"/>
    <w:rsid w:val="00FE7D20"/>
    <w:rsid w:val="00FF2CB7"/>
    <w:rsid w:val="00FF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49EFB"/>
  <w15:docId w15:val="{A03080C6-0C63-461E-B96F-7100996D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jc w:val="left"/>
    </w:pPr>
  </w:style>
  <w:style w:type="paragraph" w:styleId="Heading1">
    <w:name w:val="heading 1"/>
    <w:basedOn w:val="Normal"/>
    <w:link w:val="Heading1Char"/>
    <w:uiPriority w:val="9"/>
    <w:qFormat/>
    <w:rsid w:val="00B72B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25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51E"/>
  </w:style>
  <w:style w:type="paragraph" w:styleId="Footer">
    <w:name w:val="footer"/>
    <w:basedOn w:val="Normal"/>
    <w:link w:val="FooterChar"/>
    <w:uiPriority w:val="99"/>
    <w:unhideWhenUsed/>
    <w:rsid w:val="000625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51E"/>
  </w:style>
  <w:style w:type="paragraph" w:styleId="ListParagraph">
    <w:name w:val="List Paragraph"/>
    <w:basedOn w:val="Normal"/>
    <w:link w:val="ListParagraphChar"/>
    <w:uiPriority w:val="34"/>
    <w:qFormat/>
    <w:rsid w:val="00787C3E"/>
    <w:pPr>
      <w:ind w:left="720"/>
      <w:contextualSpacing/>
    </w:pPr>
  </w:style>
  <w:style w:type="character" w:styleId="Hyperlink">
    <w:name w:val="Hyperlink"/>
    <w:basedOn w:val="DefaultParagraphFont"/>
    <w:uiPriority w:val="99"/>
    <w:unhideWhenUsed/>
    <w:rsid w:val="004334B7"/>
    <w:rPr>
      <w:color w:val="0563C1" w:themeColor="hyperlink"/>
      <w:u w:val="single"/>
    </w:rPr>
  </w:style>
  <w:style w:type="character" w:styleId="UnresolvedMention">
    <w:name w:val="Unresolved Mention"/>
    <w:basedOn w:val="DefaultParagraphFont"/>
    <w:uiPriority w:val="99"/>
    <w:semiHidden/>
    <w:unhideWhenUsed/>
    <w:rsid w:val="004334B7"/>
    <w:rPr>
      <w:color w:val="605E5C"/>
      <w:shd w:val="clear" w:color="auto" w:fill="E1DFDD"/>
    </w:rPr>
  </w:style>
  <w:style w:type="paragraph" w:customStyle="1" w:styleId="EndNoteBibliographyTitle">
    <w:name w:val="EndNote Bibliography Title"/>
    <w:basedOn w:val="Normal"/>
    <w:link w:val="EndNoteBibliographyTitleChar"/>
    <w:rsid w:val="00BF5E7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F5E71"/>
    <w:rPr>
      <w:rFonts w:ascii="Calibri" w:hAnsi="Calibri" w:cs="Calibri"/>
      <w:noProof/>
    </w:rPr>
  </w:style>
  <w:style w:type="paragraph" w:customStyle="1" w:styleId="EndNoteBibliography">
    <w:name w:val="EndNote Bibliography"/>
    <w:basedOn w:val="Normal"/>
    <w:link w:val="EndNoteBibliographyChar"/>
    <w:rsid w:val="00BF5E7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F5E71"/>
    <w:rPr>
      <w:rFonts w:ascii="Calibri" w:hAnsi="Calibri" w:cs="Calibri"/>
      <w:noProof/>
    </w:rPr>
  </w:style>
  <w:style w:type="character" w:styleId="PlaceholderText">
    <w:name w:val="Placeholder Text"/>
    <w:basedOn w:val="DefaultParagraphFont"/>
    <w:uiPriority w:val="99"/>
    <w:semiHidden/>
    <w:rsid w:val="00F1192B"/>
    <w:rPr>
      <w:color w:val="808080"/>
    </w:rPr>
  </w:style>
  <w:style w:type="character" w:customStyle="1" w:styleId="mi">
    <w:name w:val="mi"/>
    <w:basedOn w:val="DefaultParagraphFont"/>
    <w:rsid w:val="00CC2144"/>
  </w:style>
  <w:style w:type="character" w:customStyle="1" w:styleId="mo">
    <w:name w:val="mo"/>
    <w:basedOn w:val="DefaultParagraphFont"/>
    <w:rsid w:val="00CC2144"/>
  </w:style>
  <w:style w:type="character" w:customStyle="1" w:styleId="mn">
    <w:name w:val="mn"/>
    <w:basedOn w:val="DefaultParagraphFont"/>
    <w:rsid w:val="00CC2144"/>
  </w:style>
  <w:style w:type="character" w:styleId="Strong">
    <w:name w:val="Strong"/>
    <w:basedOn w:val="DefaultParagraphFont"/>
    <w:uiPriority w:val="22"/>
    <w:qFormat/>
    <w:rsid w:val="007B4894"/>
    <w:rPr>
      <w:b/>
      <w:bCs/>
    </w:rPr>
  </w:style>
  <w:style w:type="paragraph" w:styleId="Revision">
    <w:name w:val="Revision"/>
    <w:hidden/>
    <w:uiPriority w:val="99"/>
    <w:semiHidden/>
    <w:rsid w:val="0044069C"/>
    <w:pPr>
      <w:spacing w:after="0" w:line="240" w:lineRule="auto"/>
      <w:jc w:val="left"/>
    </w:pPr>
  </w:style>
  <w:style w:type="character" w:styleId="CommentReference">
    <w:name w:val="annotation reference"/>
    <w:basedOn w:val="DefaultParagraphFont"/>
    <w:uiPriority w:val="99"/>
    <w:semiHidden/>
    <w:unhideWhenUsed/>
    <w:rsid w:val="00DB6BCA"/>
    <w:rPr>
      <w:sz w:val="16"/>
      <w:szCs w:val="16"/>
    </w:rPr>
  </w:style>
  <w:style w:type="paragraph" w:styleId="CommentText">
    <w:name w:val="annotation text"/>
    <w:basedOn w:val="Normal"/>
    <w:link w:val="CommentTextChar"/>
    <w:uiPriority w:val="99"/>
    <w:unhideWhenUsed/>
    <w:rsid w:val="00DB6BCA"/>
    <w:pPr>
      <w:spacing w:line="240" w:lineRule="auto"/>
    </w:pPr>
    <w:rPr>
      <w:sz w:val="20"/>
      <w:szCs w:val="20"/>
    </w:rPr>
  </w:style>
  <w:style w:type="character" w:customStyle="1" w:styleId="CommentTextChar">
    <w:name w:val="Comment Text Char"/>
    <w:basedOn w:val="DefaultParagraphFont"/>
    <w:link w:val="CommentText"/>
    <w:uiPriority w:val="99"/>
    <w:rsid w:val="00DB6BCA"/>
    <w:rPr>
      <w:sz w:val="20"/>
      <w:szCs w:val="20"/>
    </w:rPr>
  </w:style>
  <w:style w:type="paragraph" w:styleId="CommentSubject">
    <w:name w:val="annotation subject"/>
    <w:basedOn w:val="CommentText"/>
    <w:next w:val="CommentText"/>
    <w:link w:val="CommentSubjectChar"/>
    <w:uiPriority w:val="99"/>
    <w:semiHidden/>
    <w:unhideWhenUsed/>
    <w:rsid w:val="00DB6BCA"/>
    <w:rPr>
      <w:b/>
      <w:bCs/>
    </w:rPr>
  </w:style>
  <w:style w:type="character" w:customStyle="1" w:styleId="CommentSubjectChar">
    <w:name w:val="Comment Subject Char"/>
    <w:basedOn w:val="CommentTextChar"/>
    <w:link w:val="CommentSubject"/>
    <w:uiPriority w:val="99"/>
    <w:semiHidden/>
    <w:rsid w:val="00DB6BCA"/>
    <w:rPr>
      <w:b/>
      <w:bCs/>
      <w:sz w:val="20"/>
      <w:szCs w:val="20"/>
    </w:rPr>
  </w:style>
  <w:style w:type="character" w:customStyle="1" w:styleId="Heading1Char">
    <w:name w:val="Heading 1 Char"/>
    <w:basedOn w:val="DefaultParagraphFont"/>
    <w:link w:val="Heading1"/>
    <w:uiPriority w:val="9"/>
    <w:rsid w:val="00B72B55"/>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1B081A"/>
    <w:rPr>
      <w:color w:val="954F72" w:themeColor="followedHyperlink"/>
      <w:u w:val="single"/>
    </w:rPr>
  </w:style>
  <w:style w:type="character" w:styleId="HTMLCite">
    <w:name w:val="HTML Cite"/>
    <w:basedOn w:val="DefaultParagraphFont"/>
    <w:uiPriority w:val="99"/>
    <w:semiHidden/>
    <w:unhideWhenUsed/>
    <w:rsid w:val="001B081A"/>
    <w:rPr>
      <w:i/>
      <w:iCs/>
    </w:rPr>
  </w:style>
  <w:style w:type="character" w:styleId="Emphasis">
    <w:name w:val="Emphasis"/>
    <w:basedOn w:val="DefaultParagraphFont"/>
    <w:uiPriority w:val="20"/>
    <w:qFormat/>
    <w:rsid w:val="001B081A"/>
    <w:rPr>
      <w:i/>
      <w:iCs/>
    </w:rPr>
  </w:style>
  <w:style w:type="character" w:customStyle="1" w:styleId="ListParagraphChar">
    <w:name w:val="List Paragraph Char"/>
    <w:basedOn w:val="DefaultParagraphFont"/>
    <w:link w:val="ListParagraph"/>
    <w:uiPriority w:val="34"/>
    <w:rsid w:val="00CF2F29"/>
  </w:style>
  <w:style w:type="paragraph" w:styleId="TOCHeading">
    <w:name w:val="TOC Heading"/>
    <w:basedOn w:val="Heading1"/>
    <w:next w:val="Normal"/>
    <w:uiPriority w:val="39"/>
    <w:unhideWhenUsed/>
    <w:qFormat/>
    <w:rsid w:val="00664A5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64A5D"/>
    <w:pPr>
      <w:spacing w:after="100"/>
    </w:pPr>
  </w:style>
  <w:style w:type="paragraph" w:styleId="TOC2">
    <w:name w:val="toc 2"/>
    <w:basedOn w:val="Normal"/>
    <w:next w:val="Normal"/>
    <w:autoRedefine/>
    <w:uiPriority w:val="39"/>
    <w:unhideWhenUsed/>
    <w:rsid w:val="00664A5D"/>
    <w:pPr>
      <w:spacing w:after="100"/>
      <w:ind w:left="220"/>
    </w:pPr>
    <w:rPr>
      <w:rFonts w:eastAsiaTheme="minorEastAsia" w:cs="Times New Roman"/>
    </w:rPr>
  </w:style>
  <w:style w:type="paragraph" w:styleId="TOC3">
    <w:name w:val="toc 3"/>
    <w:basedOn w:val="Normal"/>
    <w:next w:val="Normal"/>
    <w:autoRedefine/>
    <w:uiPriority w:val="39"/>
    <w:unhideWhenUsed/>
    <w:rsid w:val="00664A5D"/>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14621">
      <w:bodyDiv w:val="1"/>
      <w:marLeft w:val="0"/>
      <w:marRight w:val="0"/>
      <w:marTop w:val="0"/>
      <w:marBottom w:val="0"/>
      <w:divBdr>
        <w:top w:val="none" w:sz="0" w:space="0" w:color="auto"/>
        <w:left w:val="none" w:sz="0" w:space="0" w:color="auto"/>
        <w:bottom w:val="none" w:sz="0" w:space="0" w:color="auto"/>
        <w:right w:val="none" w:sz="0" w:space="0" w:color="auto"/>
      </w:divBdr>
    </w:div>
    <w:div w:id="794258353">
      <w:bodyDiv w:val="1"/>
      <w:marLeft w:val="0"/>
      <w:marRight w:val="0"/>
      <w:marTop w:val="0"/>
      <w:marBottom w:val="0"/>
      <w:divBdr>
        <w:top w:val="none" w:sz="0" w:space="0" w:color="auto"/>
        <w:left w:val="none" w:sz="0" w:space="0" w:color="auto"/>
        <w:bottom w:val="none" w:sz="0" w:space="0" w:color="auto"/>
        <w:right w:val="none" w:sz="0" w:space="0" w:color="auto"/>
      </w:divBdr>
    </w:div>
    <w:div w:id="886188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rcorseri/UiO/tree/main/Projec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6F83F-0AEB-4E06-88A0-77D624B7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37</Pages>
  <Words>6207</Words>
  <Characters>35384</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Corseri</dc:creator>
  <cp:keywords/>
  <dc:description/>
  <cp:lastModifiedBy>Luis Barreiro</cp:lastModifiedBy>
  <cp:revision>6</cp:revision>
  <cp:lastPrinted>2022-10-07T08:45:00Z</cp:lastPrinted>
  <dcterms:created xsi:type="dcterms:W3CDTF">2022-11-16T19:09:00Z</dcterms:created>
  <dcterms:modified xsi:type="dcterms:W3CDTF">2022-11-16T21:18:00Z</dcterms:modified>
</cp:coreProperties>
</file>